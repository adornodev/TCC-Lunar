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0134F8C" w14:textId="77777777" w:rsidR="008419D9" w:rsidRDefault="008419D9">
      <w:pPr>
        <w:rPr>
          <w:sz w:val="32"/>
          <w:szCs w:val="32"/>
        </w:rPr>
      </w:pPr>
    </w:p>
    <w:p w14:paraId="6FDF7D81" w14:textId="77777777" w:rsidR="008419D9" w:rsidRDefault="00D34F08">
      <w:pPr>
        <w:jc w:val="center"/>
        <w:rPr>
          <w:sz w:val="32"/>
          <w:szCs w:val="32"/>
        </w:rPr>
      </w:pPr>
      <w:r>
        <w:rPr>
          <w:noProof/>
        </w:rPr>
        <w:drawing>
          <wp:inline distT="0" distB="0" distL="0" distR="0" wp14:anchorId="38815DD6" wp14:editId="55F9B6FA">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6BDEC149" w14:textId="77777777" w:rsidR="008419D9" w:rsidRDefault="008419D9">
      <w:pPr>
        <w:jc w:val="center"/>
        <w:rPr>
          <w:sz w:val="32"/>
          <w:szCs w:val="32"/>
        </w:rPr>
      </w:pPr>
    </w:p>
    <w:p w14:paraId="5BA9FE6F" w14:textId="77777777" w:rsidR="008419D9" w:rsidRDefault="008419D9">
      <w:pPr>
        <w:jc w:val="center"/>
        <w:rPr>
          <w:sz w:val="32"/>
          <w:szCs w:val="32"/>
        </w:rPr>
      </w:pPr>
    </w:p>
    <w:p w14:paraId="2392DE57" w14:textId="77777777" w:rsidR="008419D9" w:rsidRDefault="00D34F08">
      <w:pPr>
        <w:jc w:val="center"/>
      </w:pPr>
      <w:bookmarkStart w:id="0" w:name="_Hlk507698379"/>
      <w:bookmarkEnd w:id="0"/>
      <w:r>
        <w:rPr>
          <w:b/>
          <w:caps/>
          <w:sz w:val="32"/>
          <w:szCs w:val="32"/>
        </w:rPr>
        <w:t>mAPEAMENTO DAS CONDIÇÕES ASFÁLTICAS por meio dA AQUISIÇÃO DE DADOS VIA APLICATIVO ANDROID COM USO DE ALGORITMO DE APRENDIZADO DE MÁQUINA</w:t>
      </w:r>
    </w:p>
    <w:p w14:paraId="5468664D" w14:textId="77777777" w:rsidR="008419D9" w:rsidRDefault="008419D9">
      <w:pPr>
        <w:jc w:val="center"/>
        <w:rPr>
          <w:b/>
          <w:caps/>
          <w:sz w:val="32"/>
          <w:szCs w:val="32"/>
        </w:rPr>
      </w:pPr>
    </w:p>
    <w:p w14:paraId="442988BD" w14:textId="77777777" w:rsidR="008419D9" w:rsidRDefault="008419D9">
      <w:pPr>
        <w:jc w:val="center"/>
        <w:rPr>
          <w:sz w:val="32"/>
          <w:szCs w:val="32"/>
        </w:rPr>
      </w:pPr>
    </w:p>
    <w:p w14:paraId="086FA2AA" w14:textId="77777777" w:rsidR="008419D9" w:rsidRDefault="008419D9">
      <w:pPr>
        <w:rPr>
          <w:sz w:val="32"/>
          <w:szCs w:val="32"/>
        </w:rPr>
      </w:pPr>
    </w:p>
    <w:p w14:paraId="3DC00BBB" w14:textId="77777777" w:rsidR="008419D9" w:rsidRDefault="008419D9"/>
    <w:p w14:paraId="0B8ED2B6" w14:textId="77777777" w:rsidR="008419D9" w:rsidRDefault="00D34F08">
      <w:pPr>
        <w:jc w:val="center"/>
      </w:pPr>
      <w:r>
        <w:t>Lucas Cavalcanti Adorno</w:t>
      </w:r>
    </w:p>
    <w:p w14:paraId="0136586D" w14:textId="77777777" w:rsidR="008419D9" w:rsidRDefault="008419D9">
      <w:pPr>
        <w:jc w:val="center"/>
      </w:pPr>
    </w:p>
    <w:p w14:paraId="1CEB0BF1" w14:textId="77777777" w:rsidR="008419D9" w:rsidRDefault="008419D9">
      <w:pPr>
        <w:ind w:left="3600"/>
        <w:jc w:val="center"/>
      </w:pPr>
    </w:p>
    <w:p w14:paraId="0035D4D4" w14:textId="77777777" w:rsidR="008419D9" w:rsidRDefault="008419D9">
      <w:pPr>
        <w:ind w:left="3600"/>
        <w:jc w:val="center"/>
      </w:pPr>
    </w:p>
    <w:p w14:paraId="2C327171" w14:textId="77777777" w:rsidR="008419D9" w:rsidRDefault="008419D9">
      <w:pPr>
        <w:ind w:left="3600"/>
        <w:jc w:val="center"/>
      </w:pPr>
    </w:p>
    <w:p w14:paraId="2636C286" w14:textId="77777777" w:rsidR="008419D9" w:rsidRDefault="008419D9">
      <w:pPr>
        <w:ind w:left="3600"/>
        <w:jc w:val="center"/>
      </w:pPr>
    </w:p>
    <w:p w14:paraId="1DD15D52" w14:textId="77777777" w:rsidR="008419D9" w:rsidRDefault="008419D9">
      <w:pPr>
        <w:ind w:left="3600"/>
        <w:jc w:val="center"/>
      </w:pPr>
    </w:p>
    <w:p w14:paraId="03F5CB54" w14:textId="77777777" w:rsidR="008419D9" w:rsidRDefault="00D34F08">
      <w:pPr>
        <w:suppressAutoHyphens w:val="0"/>
        <w:ind w:left="3600"/>
      </w:pPr>
      <w:r>
        <w:rPr>
          <w:lang w:eastAsia="pt-BR"/>
        </w:rPr>
        <w:t xml:space="preserve">Projeto de Graduação apresentado ao Curso de </w:t>
      </w:r>
    </w:p>
    <w:p w14:paraId="0785F7A6" w14:textId="77777777" w:rsidR="008419D9" w:rsidRDefault="00D34F08">
      <w:pPr>
        <w:suppressAutoHyphens w:val="0"/>
        <w:ind w:left="3600"/>
      </w:pPr>
      <w:r>
        <w:rPr>
          <w:lang w:eastAsia="pt-BR"/>
        </w:rPr>
        <w:t xml:space="preserve">Engenharia Eletrônica e de Computação da Escola </w:t>
      </w:r>
    </w:p>
    <w:p w14:paraId="397A57E3" w14:textId="77777777" w:rsidR="008419D9" w:rsidRDefault="00D34F08">
      <w:pPr>
        <w:suppressAutoHyphens w:val="0"/>
        <w:ind w:left="3600"/>
      </w:pPr>
      <w:r>
        <w:rPr>
          <w:lang w:eastAsia="pt-BR"/>
        </w:rPr>
        <w:t xml:space="preserve">Politécnica, Universidade Federal do Rio de Janeiro, como parte dos requisitos necessários à obtenção do título de Engenheiro. </w:t>
      </w:r>
    </w:p>
    <w:p w14:paraId="258A609E" w14:textId="77777777" w:rsidR="008419D9" w:rsidRDefault="008419D9">
      <w:pPr>
        <w:suppressAutoHyphens w:val="0"/>
        <w:ind w:left="3600"/>
        <w:rPr>
          <w:lang w:eastAsia="pt-BR"/>
        </w:rPr>
      </w:pPr>
    </w:p>
    <w:p w14:paraId="48A95195" w14:textId="77777777" w:rsidR="008419D9" w:rsidRDefault="008419D9">
      <w:pPr>
        <w:suppressAutoHyphens w:val="0"/>
        <w:ind w:left="3600"/>
        <w:rPr>
          <w:lang w:eastAsia="pt-BR"/>
        </w:rPr>
      </w:pPr>
    </w:p>
    <w:p w14:paraId="22ABA636" w14:textId="77777777" w:rsidR="008419D9" w:rsidRDefault="00D34F08">
      <w:pPr>
        <w:suppressAutoHyphens w:val="0"/>
        <w:ind w:left="3600"/>
      </w:pPr>
      <w:r>
        <w:rPr>
          <w:lang w:eastAsia="pt-BR"/>
        </w:rPr>
        <w:t xml:space="preserve">Orientador: </w:t>
      </w:r>
      <w:r>
        <w:t>Flávio Luís de Mello</w:t>
      </w:r>
      <w:r>
        <w:rPr>
          <w:lang w:eastAsia="pt-BR"/>
        </w:rPr>
        <w:t xml:space="preserve"> </w:t>
      </w:r>
    </w:p>
    <w:p w14:paraId="2E141A5E" w14:textId="77777777" w:rsidR="008419D9" w:rsidRDefault="008419D9">
      <w:pPr>
        <w:jc w:val="center"/>
        <w:rPr>
          <w:lang w:eastAsia="pt-BR"/>
        </w:rPr>
      </w:pPr>
    </w:p>
    <w:p w14:paraId="54445D31" w14:textId="77777777" w:rsidR="008419D9" w:rsidRDefault="008419D9">
      <w:pPr>
        <w:jc w:val="center"/>
      </w:pPr>
    </w:p>
    <w:p w14:paraId="5DB800DB" w14:textId="77777777" w:rsidR="008419D9" w:rsidRDefault="008419D9">
      <w:pPr>
        <w:jc w:val="center"/>
      </w:pPr>
    </w:p>
    <w:p w14:paraId="7705CC83" w14:textId="77777777" w:rsidR="008419D9" w:rsidRDefault="008419D9">
      <w:pPr>
        <w:jc w:val="center"/>
      </w:pPr>
    </w:p>
    <w:p w14:paraId="3483C091" w14:textId="77777777" w:rsidR="008419D9" w:rsidRDefault="008419D9">
      <w:pPr>
        <w:jc w:val="center"/>
      </w:pPr>
    </w:p>
    <w:p w14:paraId="3D7F41A2" w14:textId="77777777" w:rsidR="008419D9" w:rsidRDefault="008419D9">
      <w:pPr>
        <w:jc w:val="center"/>
      </w:pPr>
    </w:p>
    <w:p w14:paraId="5605BE37" w14:textId="77777777" w:rsidR="008419D9" w:rsidRDefault="008419D9">
      <w:pPr>
        <w:jc w:val="center"/>
      </w:pPr>
    </w:p>
    <w:p w14:paraId="355F2011" w14:textId="77777777" w:rsidR="008419D9" w:rsidRDefault="00D34F08">
      <w:pPr>
        <w:jc w:val="center"/>
      </w:pPr>
      <w:r>
        <w:t>Rio de Janeiro</w:t>
      </w:r>
    </w:p>
    <w:p w14:paraId="1D5E0F15" w14:textId="77777777" w:rsidR="008419D9" w:rsidRDefault="008419D9">
      <w:pPr>
        <w:jc w:val="center"/>
      </w:pPr>
    </w:p>
    <w:p w14:paraId="3C75697A" w14:textId="77777777" w:rsidR="008419D9" w:rsidRDefault="00D34F08">
      <w:pPr>
        <w:jc w:val="center"/>
      </w:pPr>
      <w:r>
        <w:t>Maio de 2018</w:t>
      </w:r>
    </w:p>
    <w:p w14:paraId="7F5C46C8" w14:textId="77777777" w:rsidR="008419D9" w:rsidRDefault="008419D9">
      <w:pPr>
        <w:jc w:val="center"/>
      </w:pPr>
    </w:p>
    <w:p w14:paraId="12146237" w14:textId="77777777" w:rsidR="008419D9" w:rsidRDefault="008419D9">
      <w:pPr>
        <w:jc w:val="center"/>
      </w:pPr>
    </w:p>
    <w:p w14:paraId="33089FB0" w14:textId="77777777" w:rsidR="008419D9" w:rsidRDefault="008419D9">
      <w:pPr>
        <w:jc w:val="center"/>
      </w:pPr>
    </w:p>
    <w:p w14:paraId="6CE2F641" w14:textId="77777777" w:rsidR="008419D9" w:rsidRDefault="008419D9">
      <w:pPr>
        <w:jc w:val="center"/>
      </w:pPr>
    </w:p>
    <w:p w14:paraId="5A0E1B37" w14:textId="77777777" w:rsidR="008419D9" w:rsidRDefault="00D34F08">
      <w:pPr>
        <w:jc w:val="center"/>
      </w:pPr>
      <w:r>
        <w:rPr>
          <w:b/>
          <w:caps/>
          <w:sz w:val="32"/>
          <w:szCs w:val="32"/>
        </w:rPr>
        <w:t>mAPEAMENTO DAS CONDIÇÕES ASFÁLTICAS por meio dA AQUISIÇÃO DE DADOS VIA APLICATIVO ANDROID COM USO DE ALGORITMO DE APRENDIZADO DE MÁQUINA</w:t>
      </w:r>
    </w:p>
    <w:p w14:paraId="6A36F3B4" w14:textId="77777777" w:rsidR="008419D9" w:rsidRDefault="008419D9">
      <w:pPr>
        <w:jc w:val="center"/>
        <w:rPr>
          <w:b/>
          <w:caps/>
          <w:sz w:val="32"/>
          <w:szCs w:val="32"/>
        </w:rPr>
      </w:pPr>
    </w:p>
    <w:p w14:paraId="593041B7" w14:textId="77777777" w:rsidR="008419D9" w:rsidRDefault="008419D9">
      <w:pPr>
        <w:jc w:val="center"/>
        <w:rPr>
          <w:sz w:val="32"/>
          <w:szCs w:val="32"/>
        </w:rPr>
      </w:pPr>
    </w:p>
    <w:p w14:paraId="2B55F6F4" w14:textId="77777777" w:rsidR="008419D9" w:rsidRDefault="008419D9">
      <w:pPr>
        <w:rPr>
          <w:sz w:val="32"/>
          <w:szCs w:val="32"/>
        </w:rPr>
      </w:pPr>
    </w:p>
    <w:p w14:paraId="1BEFB094" w14:textId="77777777" w:rsidR="008419D9" w:rsidRDefault="008419D9"/>
    <w:p w14:paraId="5555F19C" w14:textId="77777777" w:rsidR="008419D9" w:rsidRDefault="00D34F08">
      <w:pPr>
        <w:jc w:val="center"/>
      </w:pPr>
      <w:r>
        <w:t>Flávio Luís de Mello</w:t>
      </w:r>
    </w:p>
    <w:p w14:paraId="5D22D153" w14:textId="77777777" w:rsidR="008419D9" w:rsidRDefault="008419D9"/>
    <w:p w14:paraId="1BC54D53" w14:textId="77777777" w:rsidR="008419D9" w:rsidRDefault="008419D9"/>
    <w:p w14:paraId="7B341967" w14:textId="77777777" w:rsidR="008419D9" w:rsidRDefault="008419D9"/>
    <w:p w14:paraId="18BF83B9" w14:textId="77777777" w:rsidR="008419D9" w:rsidRDefault="00D34F08">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14:paraId="062D1B10" w14:textId="77777777" w:rsidR="008419D9" w:rsidRDefault="008419D9">
      <w:pPr>
        <w:rPr>
          <w:lang w:eastAsia="pt-BR"/>
        </w:rPr>
      </w:pPr>
    </w:p>
    <w:p w14:paraId="0B73F9E6" w14:textId="77777777" w:rsidR="008419D9" w:rsidRDefault="008419D9"/>
    <w:p w14:paraId="7B46B229" w14:textId="77777777" w:rsidR="008419D9" w:rsidRDefault="00D34F08">
      <w:r>
        <w:t>Autor:</w:t>
      </w:r>
    </w:p>
    <w:p w14:paraId="622DC548" w14:textId="77777777" w:rsidR="008419D9" w:rsidRDefault="00D34F08">
      <w:pPr>
        <w:spacing w:before="120"/>
        <w:ind w:left="2410"/>
        <w:jc w:val="center"/>
      </w:pPr>
      <w:r>
        <w:t>_________________________________________________</w:t>
      </w:r>
    </w:p>
    <w:p w14:paraId="10F634B3" w14:textId="77777777" w:rsidR="008419D9" w:rsidRDefault="00D34F08">
      <w:pPr>
        <w:ind w:left="2410"/>
        <w:jc w:val="center"/>
      </w:pPr>
      <w:r>
        <w:t>Lucas Cavalcanti Adorno</w:t>
      </w:r>
    </w:p>
    <w:p w14:paraId="50506CD3" w14:textId="77777777" w:rsidR="008419D9" w:rsidRDefault="008419D9">
      <w:pPr>
        <w:ind w:left="2410"/>
        <w:jc w:val="center"/>
      </w:pPr>
    </w:p>
    <w:p w14:paraId="386BC487" w14:textId="77777777" w:rsidR="008419D9" w:rsidRDefault="00D34F08">
      <w:r>
        <w:t>Orientador:</w:t>
      </w:r>
    </w:p>
    <w:p w14:paraId="195F3BC6" w14:textId="77777777" w:rsidR="008419D9" w:rsidRDefault="00D34F08">
      <w:pPr>
        <w:spacing w:before="120"/>
        <w:ind w:left="2410"/>
        <w:jc w:val="center"/>
      </w:pPr>
      <w:r>
        <w:t>_________________________________________________</w:t>
      </w:r>
    </w:p>
    <w:p w14:paraId="7584CE67" w14:textId="77777777" w:rsidR="008419D9" w:rsidRDefault="00D34F08">
      <w:pPr>
        <w:ind w:left="2410"/>
        <w:jc w:val="center"/>
      </w:pPr>
      <w:r>
        <w:t>Flávio Luís de Mello, D. Sc.</w:t>
      </w:r>
    </w:p>
    <w:p w14:paraId="02EF3D75" w14:textId="77777777" w:rsidR="008419D9" w:rsidRDefault="008419D9"/>
    <w:p w14:paraId="2F1564AE" w14:textId="77777777" w:rsidR="008419D9" w:rsidRDefault="00D34F08">
      <w:r>
        <w:t>Examinador:</w:t>
      </w:r>
    </w:p>
    <w:p w14:paraId="62C44360" w14:textId="77777777" w:rsidR="008419D9" w:rsidRDefault="00D34F08">
      <w:pPr>
        <w:spacing w:before="120"/>
        <w:ind w:left="2410"/>
        <w:jc w:val="center"/>
      </w:pPr>
      <w:r>
        <w:t>_________________________________________________</w:t>
      </w:r>
    </w:p>
    <w:p w14:paraId="1E599464" w14:textId="77777777" w:rsidR="008419D9" w:rsidRDefault="00D34F08">
      <w:pPr>
        <w:ind w:left="2410"/>
        <w:jc w:val="center"/>
      </w:pPr>
      <w:r>
        <w:rPr>
          <w:bCs/>
        </w:rPr>
        <w:t xml:space="preserve">Heraldo </w:t>
      </w:r>
      <w:proofErr w:type="spellStart"/>
      <w:r>
        <w:rPr>
          <w:bCs/>
        </w:rPr>
        <w:t>Luis</w:t>
      </w:r>
      <w:proofErr w:type="spellEnd"/>
      <w:r>
        <w:rPr>
          <w:bCs/>
        </w:rPr>
        <w:t xml:space="preserve"> Silveira Almeida, D. Sc.</w:t>
      </w:r>
    </w:p>
    <w:p w14:paraId="6D9E83FC" w14:textId="77777777" w:rsidR="008419D9" w:rsidRDefault="008419D9"/>
    <w:p w14:paraId="753A5B92" w14:textId="77777777" w:rsidR="008419D9" w:rsidRDefault="00D34F08">
      <w:r>
        <w:t>Examinador:</w:t>
      </w:r>
    </w:p>
    <w:p w14:paraId="5AD7E826" w14:textId="77777777" w:rsidR="008419D9" w:rsidRDefault="00D34F08">
      <w:pPr>
        <w:spacing w:before="120"/>
        <w:ind w:left="2410"/>
        <w:jc w:val="center"/>
      </w:pPr>
      <w:r>
        <w:t>_________________________________________________</w:t>
      </w:r>
    </w:p>
    <w:p w14:paraId="27F1DA3D" w14:textId="77777777" w:rsidR="008419D9" w:rsidRDefault="00D34F08">
      <w:pPr>
        <w:ind w:left="2410"/>
        <w:jc w:val="center"/>
      </w:pPr>
      <w:r>
        <w:rPr>
          <w:bCs/>
        </w:rPr>
        <w:t>XX</w:t>
      </w:r>
    </w:p>
    <w:p w14:paraId="044E273D" w14:textId="77777777" w:rsidR="008419D9" w:rsidRDefault="008419D9">
      <w:pPr>
        <w:ind w:left="2410"/>
      </w:pPr>
    </w:p>
    <w:p w14:paraId="4543F0CE" w14:textId="77777777" w:rsidR="008419D9" w:rsidRDefault="00D34F08">
      <w:pPr>
        <w:tabs>
          <w:tab w:val="left" w:pos="5700"/>
        </w:tabs>
      </w:pPr>
      <w:r>
        <w:tab/>
      </w:r>
    </w:p>
    <w:p w14:paraId="5A79D7AA" w14:textId="77777777" w:rsidR="008419D9" w:rsidRDefault="008419D9"/>
    <w:p w14:paraId="0F5383E1" w14:textId="77777777" w:rsidR="008419D9" w:rsidRDefault="008419D9"/>
    <w:p w14:paraId="11F71087" w14:textId="77777777" w:rsidR="008419D9" w:rsidRDefault="008419D9"/>
    <w:p w14:paraId="4E41D0F3" w14:textId="77777777" w:rsidR="008419D9" w:rsidRDefault="008419D9"/>
    <w:p w14:paraId="4DF9E62C" w14:textId="77777777" w:rsidR="008419D9" w:rsidRDefault="008419D9"/>
    <w:p w14:paraId="07001568" w14:textId="77777777" w:rsidR="008419D9" w:rsidRDefault="008419D9"/>
    <w:p w14:paraId="2941EE14" w14:textId="77777777" w:rsidR="008419D9" w:rsidRDefault="00D34F08">
      <w:pPr>
        <w:jc w:val="center"/>
      </w:pPr>
      <w:r>
        <w:t>Rio de Janeiro – RJ, Brasil</w:t>
      </w:r>
    </w:p>
    <w:p w14:paraId="6157510D" w14:textId="77777777" w:rsidR="008419D9" w:rsidRDefault="008419D9">
      <w:pPr>
        <w:jc w:val="center"/>
      </w:pPr>
    </w:p>
    <w:p w14:paraId="6DCD4D1E" w14:textId="77777777" w:rsidR="008419D9" w:rsidRDefault="00D34F08">
      <w:pPr>
        <w:spacing w:before="170"/>
        <w:jc w:val="center"/>
      </w:pPr>
      <w:r>
        <w:t>Maio de 2018</w:t>
      </w:r>
      <w:r>
        <w:br w:type="page"/>
      </w:r>
    </w:p>
    <w:p w14:paraId="7814593A" w14:textId="77777777" w:rsidR="008419D9" w:rsidRDefault="00D34F08">
      <w:pPr>
        <w:pStyle w:val="PreformattedText"/>
        <w:jc w:val="center"/>
      </w:pPr>
      <w:r>
        <w:rPr>
          <w:rFonts w:ascii="Times New Roman" w:hAnsi="Times New Roman"/>
          <w:color w:val="000000"/>
          <w:sz w:val="24"/>
          <w:szCs w:val="24"/>
        </w:rPr>
        <w:lastRenderedPageBreak/>
        <w:t>Declaração de Autoria e de Direitos</w:t>
      </w:r>
    </w:p>
    <w:p w14:paraId="3FB0047A" w14:textId="77777777" w:rsidR="008419D9" w:rsidRDefault="008419D9">
      <w:pPr>
        <w:pStyle w:val="PreformattedText"/>
        <w:jc w:val="both"/>
        <w:rPr>
          <w:rFonts w:ascii="Times New Roman" w:hAnsi="Times New Roman"/>
          <w:sz w:val="24"/>
          <w:szCs w:val="24"/>
        </w:rPr>
      </w:pPr>
    </w:p>
    <w:p w14:paraId="5EA88047" w14:textId="77777777" w:rsidR="008419D9" w:rsidRDefault="00D34F08">
      <w:pPr>
        <w:pStyle w:val="Preformatted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Eu, </w:t>
      </w:r>
      <w:r>
        <w:rPr>
          <w:rFonts w:ascii="Times New Roman" w:hAnsi="Times New Roman"/>
          <w:i/>
          <w:iCs/>
          <w:color w:val="000000"/>
          <w:sz w:val="24"/>
          <w:szCs w:val="24"/>
        </w:rPr>
        <w:t>Lucas Cavalcanti Adorno</w:t>
      </w:r>
      <w:r>
        <w:rPr>
          <w:rFonts w:ascii="Times New Roman" w:hAnsi="Times New Roman"/>
          <w:iCs/>
          <w:color w:val="000000"/>
          <w:sz w:val="24"/>
          <w:szCs w:val="24"/>
        </w:rPr>
        <w:t xml:space="preserve">, </w:t>
      </w:r>
      <w:r>
        <w:rPr>
          <w:rFonts w:ascii="Times New Roman" w:hAnsi="Times New Roman"/>
          <w:color w:val="000000"/>
          <w:sz w:val="24"/>
          <w:szCs w:val="24"/>
        </w:rPr>
        <w:t>CPF</w:t>
      </w:r>
      <w:r>
        <w:rPr>
          <w:rFonts w:ascii="Times New Roman" w:hAnsi="Times New Roman"/>
          <w:i/>
          <w:iCs/>
          <w:color w:val="000000"/>
          <w:sz w:val="24"/>
          <w:szCs w:val="24"/>
        </w:rPr>
        <w:t xml:space="preserve"> 147294527-12</w:t>
      </w:r>
      <w:r>
        <w:rPr>
          <w:rFonts w:ascii="Times New Roman" w:hAnsi="Times New Roman"/>
          <w:color w:val="000000"/>
          <w:sz w:val="24"/>
          <w:szCs w:val="24"/>
        </w:rPr>
        <w:t xml:space="preserve">, autor da monografia </w:t>
      </w:r>
      <w:r>
        <w:rPr>
          <w:rFonts w:ascii="Times New Roman" w:hAnsi="Times New Roman"/>
          <w:i/>
          <w:iCs/>
          <w:color w:val="000000"/>
          <w:sz w:val="24"/>
          <w:szCs w:val="24"/>
        </w:rPr>
        <w:t>MAPEAMENTO DAS CONDIÇÕES ASFÁLTICAS POR MEIO DA AQUISIÇÃO DE DADOS VIA APLICATIVO ANDROID COM USO DE ALGORITMO DE APRENDIZADO DE MÁQUINA</w:t>
      </w:r>
      <w:r>
        <w:rPr>
          <w:rFonts w:ascii="Times New Roman" w:hAnsi="Times New Roman"/>
          <w:color w:val="000000"/>
          <w:sz w:val="24"/>
          <w:szCs w:val="24"/>
        </w:rPr>
        <w:t>, subscrevo para os devidos fins, as seguintes informações:</w:t>
      </w:r>
    </w:p>
    <w:p w14:paraId="014E1A55" w14:textId="77777777" w:rsidR="008419D9" w:rsidRDefault="008419D9">
      <w:pPr>
        <w:pStyle w:val="PreformattedText"/>
        <w:spacing w:line="360" w:lineRule="auto"/>
        <w:jc w:val="both"/>
      </w:pPr>
    </w:p>
    <w:p w14:paraId="2C54EFFE" w14:textId="77777777" w:rsidR="008419D9" w:rsidRDefault="00D34F08">
      <w:pPr>
        <w:pStyle w:val="PreformattedText"/>
        <w:spacing w:line="360" w:lineRule="auto"/>
        <w:ind w:left="624"/>
        <w:jc w:val="both"/>
      </w:pPr>
      <w:r>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14:paraId="5187B732" w14:textId="77777777" w:rsidR="008419D9" w:rsidRDefault="00D34F08">
      <w:pPr>
        <w:pStyle w:val="PreformattedText"/>
        <w:spacing w:line="360" w:lineRule="auto"/>
        <w:ind w:left="624"/>
        <w:jc w:val="both"/>
      </w:pPr>
      <w:r>
        <w:rPr>
          <w:rFonts w:ascii="Times New Roman" w:hAnsi="Times New Roman"/>
          <w:color w:val="000000"/>
          <w:sz w:val="24"/>
          <w:szCs w:val="24"/>
        </w:rPr>
        <w:t>2. Excetuam-se do item 1. Eventuais transcrições de texto, figuras, tabelas, conceitos e ideias, que identifiquem claramente a fonte original, explicitando as autorizações obtidas dos respectivos proprietários, quando necessárias.</w:t>
      </w:r>
    </w:p>
    <w:p w14:paraId="5E8BC8EC" w14:textId="77777777" w:rsidR="008419D9" w:rsidRDefault="00D34F08">
      <w:pPr>
        <w:pStyle w:val="PreformattedText"/>
        <w:spacing w:line="360" w:lineRule="auto"/>
        <w:ind w:left="624"/>
        <w:jc w:val="both"/>
      </w:pPr>
      <w:r>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14:paraId="33A80078" w14:textId="77777777" w:rsidR="008419D9" w:rsidRDefault="00D34F08">
      <w:pPr>
        <w:pStyle w:val="PreformattedText"/>
        <w:spacing w:line="360" w:lineRule="auto"/>
        <w:ind w:left="624"/>
        <w:jc w:val="both"/>
      </w:pPr>
      <w:r>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14:paraId="4F26C34D" w14:textId="77777777" w:rsidR="008419D9" w:rsidRDefault="00D34F08">
      <w:pPr>
        <w:pStyle w:val="PreformattedText"/>
        <w:spacing w:line="360" w:lineRule="auto"/>
        <w:ind w:left="624"/>
        <w:jc w:val="both"/>
      </w:pPr>
      <w:r>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14:paraId="1D1F344C" w14:textId="77777777" w:rsidR="008419D9" w:rsidRDefault="00D34F08">
      <w:pPr>
        <w:pStyle w:val="PreformattedText"/>
        <w:spacing w:line="360" w:lineRule="auto"/>
        <w:ind w:left="624"/>
        <w:jc w:val="both"/>
      </w:pPr>
      <w:r>
        <w:rPr>
          <w:rFonts w:ascii="Times New Roman" w:hAnsi="Times New Roman"/>
          <w:color w:val="000000"/>
          <w:sz w:val="24"/>
          <w:szCs w:val="24"/>
        </w:rPr>
        <w:t>6. O autor é o único responsável pelo conteúdo apresentado nos trabalhos acadêmicos publicados, não cabendo à UFRJ, aos seus representantes, ou ao(s) orientador(es), qualquer responsabilização/ indenização nesse sentido.</w:t>
      </w:r>
    </w:p>
    <w:p w14:paraId="5125FA7C" w14:textId="77777777" w:rsidR="008419D9" w:rsidRDefault="00D34F08">
      <w:pPr>
        <w:pStyle w:val="PreformattedText"/>
        <w:spacing w:line="360" w:lineRule="auto"/>
        <w:ind w:left="624"/>
        <w:jc w:val="both"/>
      </w:pPr>
      <w:r>
        <w:rPr>
          <w:rFonts w:ascii="Times New Roman" w:hAnsi="Times New Roman"/>
          <w:color w:val="000000"/>
          <w:sz w:val="24"/>
          <w:szCs w:val="24"/>
        </w:rPr>
        <w:t>7. Por ser verdade, firmo a presente declaração.</w:t>
      </w:r>
    </w:p>
    <w:p w14:paraId="39074DB3" w14:textId="77777777" w:rsidR="008419D9" w:rsidRDefault="008419D9">
      <w:pPr>
        <w:spacing w:line="360" w:lineRule="auto"/>
        <w:ind w:right="-51"/>
        <w:jc w:val="both"/>
      </w:pPr>
    </w:p>
    <w:p w14:paraId="683CA005" w14:textId="77777777" w:rsidR="008419D9" w:rsidRDefault="008419D9">
      <w:pPr>
        <w:spacing w:line="360" w:lineRule="auto"/>
        <w:ind w:right="-51"/>
        <w:jc w:val="both"/>
      </w:pPr>
    </w:p>
    <w:p w14:paraId="78D3D168" w14:textId="77777777" w:rsidR="008419D9" w:rsidRDefault="00D34F08">
      <w:pPr>
        <w:spacing w:before="120"/>
        <w:ind w:left="2410"/>
        <w:jc w:val="center"/>
      </w:pPr>
      <w:r>
        <w:t>_________________________________________</w:t>
      </w:r>
    </w:p>
    <w:p w14:paraId="71156AB4" w14:textId="77777777" w:rsidR="008419D9" w:rsidRDefault="00D34F08">
      <w:pPr>
        <w:ind w:left="2410"/>
        <w:jc w:val="center"/>
      </w:pPr>
      <w:r>
        <w:t>Lucas Cavalcanti Adorno</w:t>
      </w:r>
    </w:p>
    <w:p w14:paraId="5DAB7932" w14:textId="77777777" w:rsidR="008419D9" w:rsidRDefault="00D34F08">
      <w:pPr>
        <w:spacing w:line="360" w:lineRule="auto"/>
        <w:ind w:left="2410"/>
        <w:jc w:val="center"/>
      </w:pPr>
      <w:r>
        <w:br w:type="page"/>
      </w:r>
    </w:p>
    <w:p w14:paraId="16554C1B" w14:textId="77777777" w:rsidR="008419D9" w:rsidRDefault="00D34F08">
      <w:pPr>
        <w:spacing w:line="360" w:lineRule="auto"/>
        <w:ind w:right="-51"/>
        <w:jc w:val="both"/>
      </w:pPr>
      <w:r>
        <w:lastRenderedPageBreak/>
        <w:t>UNIVERSIDADE FEDERAL DO RIO DE JANEIRO</w:t>
      </w:r>
    </w:p>
    <w:p w14:paraId="61557296" w14:textId="77777777" w:rsidR="008419D9" w:rsidRDefault="00D34F08">
      <w:pPr>
        <w:spacing w:line="360" w:lineRule="auto"/>
        <w:ind w:right="-51"/>
        <w:jc w:val="both"/>
      </w:pPr>
      <w:r>
        <w:t>Escola Politécnica – Departamento de Eletrônica e de Computação</w:t>
      </w:r>
    </w:p>
    <w:p w14:paraId="2619C8F9" w14:textId="77777777" w:rsidR="008419D9" w:rsidRDefault="00D34F08">
      <w:pPr>
        <w:spacing w:line="360" w:lineRule="auto"/>
        <w:ind w:right="-51"/>
        <w:jc w:val="both"/>
      </w:pPr>
      <w:r>
        <w:t>Centro de Tecnologia, bloco H, sala H-217, Cidade Universitária</w:t>
      </w:r>
    </w:p>
    <w:p w14:paraId="463FC230" w14:textId="77777777" w:rsidR="008419D9" w:rsidRDefault="00D34F08">
      <w:pPr>
        <w:spacing w:line="360" w:lineRule="auto"/>
        <w:ind w:right="-51"/>
        <w:jc w:val="both"/>
      </w:pPr>
      <w:r>
        <w:t>Rio de Janeiro – RJ      CEP 21949-900</w:t>
      </w:r>
    </w:p>
    <w:p w14:paraId="17097B17" w14:textId="77777777" w:rsidR="008419D9" w:rsidRDefault="008419D9">
      <w:pPr>
        <w:spacing w:line="360" w:lineRule="auto"/>
        <w:ind w:right="-51"/>
        <w:jc w:val="both"/>
      </w:pPr>
    </w:p>
    <w:p w14:paraId="61C3D80D" w14:textId="77777777" w:rsidR="008419D9" w:rsidRDefault="008419D9">
      <w:pPr>
        <w:spacing w:line="360" w:lineRule="auto"/>
        <w:ind w:right="-51"/>
        <w:jc w:val="both"/>
      </w:pPr>
    </w:p>
    <w:p w14:paraId="31445B7E" w14:textId="77777777" w:rsidR="008419D9" w:rsidRDefault="00D34F08">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14:paraId="2676B26A" w14:textId="77777777" w:rsidR="008419D9" w:rsidRDefault="00D34F08">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32A7447B" w14:textId="77777777" w:rsidR="008419D9" w:rsidRDefault="00D34F08">
      <w:pPr>
        <w:spacing w:line="360" w:lineRule="auto"/>
        <w:ind w:right="-51" w:firstLine="720"/>
        <w:jc w:val="both"/>
      </w:pPr>
      <w:r>
        <w:t>Os conceitos expressos neste trabalho são de responsabilidade do(s) autor(es).</w:t>
      </w:r>
      <w:r>
        <w:br w:type="page"/>
      </w:r>
    </w:p>
    <w:p w14:paraId="55FAF075" w14:textId="77777777" w:rsidR="008419D9" w:rsidRDefault="00D34F08">
      <w:pPr>
        <w:spacing w:line="360" w:lineRule="auto"/>
        <w:ind w:right="-51"/>
        <w:jc w:val="center"/>
      </w:pPr>
      <w:r>
        <w:rPr>
          <w:b/>
        </w:rPr>
        <w:lastRenderedPageBreak/>
        <w:t>DEDICATÓRIA</w:t>
      </w:r>
    </w:p>
    <w:p w14:paraId="16E7A72D" w14:textId="77777777" w:rsidR="008419D9" w:rsidRDefault="008419D9">
      <w:pPr>
        <w:ind w:right="-51"/>
        <w:jc w:val="center"/>
        <w:rPr>
          <w:b/>
        </w:rPr>
      </w:pPr>
    </w:p>
    <w:p w14:paraId="500527B0" w14:textId="77777777" w:rsidR="008419D9" w:rsidRDefault="008419D9">
      <w:pPr>
        <w:ind w:right="-51"/>
        <w:jc w:val="both"/>
        <w:rPr>
          <w:b/>
        </w:rPr>
      </w:pPr>
    </w:p>
    <w:p w14:paraId="70D06992" w14:textId="77777777" w:rsidR="008419D9" w:rsidRDefault="00D34F08">
      <w:pPr>
        <w:spacing w:line="360" w:lineRule="auto"/>
        <w:ind w:right="-51"/>
        <w:jc w:val="both"/>
      </w:pPr>
      <w:r>
        <w:t xml:space="preserve">Dedico a elaboração do trabalho à minha família e à comunidade acadêmica, em especial ao meu orientador Flávio </w:t>
      </w:r>
      <w:proofErr w:type="spellStart"/>
      <w:r>
        <w:t>Luis</w:t>
      </w:r>
      <w:proofErr w:type="spellEnd"/>
      <w:r>
        <w:t xml:space="preserve"> de Mello e também ao Fabrício Firmino por estar sempre disposto em ajudar e de elaborar um projeto importante para a sociedade como um todo.</w:t>
      </w:r>
    </w:p>
    <w:p w14:paraId="066EEFB1" w14:textId="77777777" w:rsidR="008419D9" w:rsidRDefault="008419D9">
      <w:pPr>
        <w:spacing w:line="360" w:lineRule="auto"/>
        <w:ind w:right="-51"/>
        <w:jc w:val="both"/>
      </w:pPr>
    </w:p>
    <w:p w14:paraId="68EE1145" w14:textId="77777777" w:rsidR="008419D9" w:rsidRDefault="008419D9">
      <w:pPr>
        <w:ind w:right="-51"/>
        <w:jc w:val="center"/>
        <w:rPr>
          <w:b/>
        </w:rPr>
      </w:pPr>
    </w:p>
    <w:p w14:paraId="10197835" w14:textId="77777777" w:rsidR="008419D9" w:rsidRDefault="008419D9">
      <w:pPr>
        <w:ind w:right="-51"/>
        <w:jc w:val="center"/>
        <w:rPr>
          <w:b/>
        </w:rPr>
      </w:pPr>
    </w:p>
    <w:p w14:paraId="3C25518F" w14:textId="77777777" w:rsidR="008419D9" w:rsidRDefault="00D34F08">
      <w:pPr>
        <w:ind w:right="-51"/>
        <w:jc w:val="center"/>
        <w:rPr>
          <w:b/>
        </w:rPr>
      </w:pPr>
      <w:r>
        <w:br w:type="page"/>
      </w:r>
    </w:p>
    <w:p w14:paraId="7EB6BFA6" w14:textId="77777777" w:rsidR="008419D9" w:rsidRDefault="00D34F08">
      <w:pPr>
        <w:ind w:right="-51"/>
        <w:jc w:val="center"/>
      </w:pPr>
      <w:r>
        <w:rPr>
          <w:b/>
        </w:rPr>
        <w:lastRenderedPageBreak/>
        <w:t>AGRADECIMENTO</w:t>
      </w:r>
    </w:p>
    <w:p w14:paraId="43E3484D" w14:textId="77777777" w:rsidR="008419D9" w:rsidRDefault="008419D9">
      <w:pPr>
        <w:spacing w:line="360" w:lineRule="auto"/>
        <w:ind w:right="-51"/>
        <w:jc w:val="both"/>
        <w:rPr>
          <w:b/>
        </w:rPr>
      </w:pPr>
    </w:p>
    <w:p w14:paraId="01599BB3" w14:textId="77777777" w:rsidR="008419D9" w:rsidRDefault="00D34F08">
      <w:pPr>
        <w:spacing w:line="360" w:lineRule="auto"/>
        <w:ind w:right="-51"/>
        <w:jc w:val="both"/>
      </w:pPr>
      <w:r>
        <w:tab/>
        <w:t>Agradeço a todas as pessoas presentes nesses longos anos de caminhada na faculdade. É notório que este foi o momento da minha vida de maior transformação psicológica e caráter como um todo. Por todos os momentos presenciados na UFRJ, sou grato a todos que participaram direta e indiretamente.</w:t>
      </w:r>
    </w:p>
    <w:p w14:paraId="65B6E0D1" w14:textId="77777777" w:rsidR="008419D9" w:rsidRDefault="008419D9">
      <w:pPr>
        <w:spacing w:line="360" w:lineRule="auto"/>
        <w:ind w:right="-51"/>
        <w:jc w:val="both"/>
      </w:pPr>
    </w:p>
    <w:p w14:paraId="33DB9402" w14:textId="77777777" w:rsidR="008419D9" w:rsidRDefault="00D34F08">
      <w:pPr>
        <w:spacing w:line="360" w:lineRule="auto"/>
      </w:pPr>
      <w:r>
        <w:br w:type="page"/>
      </w:r>
    </w:p>
    <w:p w14:paraId="09C9ED1E" w14:textId="77777777" w:rsidR="008419D9" w:rsidRDefault="00D34F08">
      <w:pPr>
        <w:ind w:right="-51"/>
        <w:jc w:val="center"/>
      </w:pPr>
      <w:r>
        <w:rPr>
          <w:b/>
        </w:rPr>
        <w:lastRenderedPageBreak/>
        <w:t>RESUMO</w:t>
      </w:r>
    </w:p>
    <w:p w14:paraId="229A49F4" w14:textId="77777777" w:rsidR="008419D9" w:rsidRDefault="008419D9">
      <w:pPr>
        <w:spacing w:line="360" w:lineRule="auto"/>
        <w:rPr>
          <w:b/>
        </w:rPr>
      </w:pPr>
    </w:p>
    <w:p w14:paraId="1413D602" w14:textId="77777777" w:rsidR="008419D9" w:rsidRDefault="008419D9">
      <w:pPr>
        <w:spacing w:line="360" w:lineRule="auto"/>
        <w:ind w:firstLine="720"/>
        <w:jc w:val="both"/>
      </w:pPr>
    </w:p>
    <w:p w14:paraId="5805BF53" w14:textId="77777777" w:rsidR="008419D9" w:rsidRDefault="00D34F08">
      <w:pPr>
        <w:spacing w:line="360" w:lineRule="auto"/>
        <w:ind w:firstLine="720"/>
        <w:jc w:val="both"/>
      </w:pPr>
      <w:r>
        <w:t xml:space="preserve">O presente trabalho tem como finalidade desenvolver um aplicativo para dispositivos Android que permita, de forma intuitiva, a captura de informações das vias pavimentadas. A identificação dos eventos existentes nos trajetos percorridos, como buracos e quebra-molas, será realizada de forma automatizada através do uso de um algoritmo de aprendizado de máquina. Além disso, não menos importante, será desenvolvido um serviço público hospedado na internet que possibilite o consumo por qualquer pessoa de quaisquer interesses nos dados adquiridos pelo aplicativo mobile. O projeto como um todo utiliza as linguagens de programação Python, C# e Java. O aplicativo é desenvolvido para smartphones Android acima da versão </w:t>
      </w:r>
      <w:proofErr w:type="spellStart"/>
      <w:r>
        <w:t>Kitkat</w:t>
      </w:r>
      <w:proofErr w:type="spellEnd"/>
      <w:r>
        <w:t xml:space="preserve"> (4.x). Neste, é concentrado a lógica para captura de dados do sensor acelerômetro e também das coordenadas do GPS presente no dispositivo móvel. A etapa do processamento dos dados se dá através de processos desenvolvidos em C# que estão hospedados na </w:t>
      </w:r>
      <w:r>
        <w:rPr>
          <w:i/>
        </w:rPr>
        <w:t xml:space="preserve">cloud </w:t>
      </w:r>
      <w:r>
        <w:t xml:space="preserve">e também de algoritmos em Python responsável por toda a lógica de </w:t>
      </w:r>
      <w:proofErr w:type="spellStart"/>
      <w:r>
        <w:rPr>
          <w:i/>
        </w:rPr>
        <w:t>machine</w:t>
      </w:r>
      <w:proofErr w:type="spellEnd"/>
      <w:r>
        <w:rPr>
          <w:i/>
        </w:rPr>
        <w:t xml:space="preserve"> </w:t>
      </w:r>
      <w:proofErr w:type="spellStart"/>
      <w:r>
        <w:rPr>
          <w:i/>
        </w:rPr>
        <w:t>learning</w:t>
      </w:r>
      <w:proofErr w:type="spellEnd"/>
      <w:r>
        <w:t xml:space="preserve">. A respeito do acesso aos registros salvos no banco de dados, foi criado uma </w:t>
      </w:r>
      <w:r>
        <w:rPr>
          <w:i/>
        </w:rPr>
        <w:t xml:space="preserve">Web API </w:t>
      </w:r>
      <w:r>
        <w:t>em C# com a IDE Visual Studio 2017 que realizará o intermédio entre o dado e o usuário. Nessa aplicação web, o usuário poderá acessar dados de quaisquer obstáculos, em qualquer intervalo de tempo, de uma localidade específica e outras funcionalidades que serão apresentadas ao longo do documento. Neste trabalho, são abordados tópicos a respeito das linguagens de programação, tecnologias empregadas, assim como os conceitos matemáticos e estatísticos manuseados para a construção do projeto. Por fim, são descritas e apresentadas as conclusões a respeito dos resultados obtidos, além da descrição de todas as etapas construídas para o funcionamento da aplicação.</w:t>
      </w:r>
    </w:p>
    <w:p w14:paraId="6F89C09F" w14:textId="77777777" w:rsidR="008419D9" w:rsidRDefault="008419D9">
      <w:pPr>
        <w:spacing w:line="360" w:lineRule="auto"/>
      </w:pPr>
    </w:p>
    <w:p w14:paraId="12AF7C11" w14:textId="77777777" w:rsidR="008419D9" w:rsidRDefault="00D34F08">
      <w:pPr>
        <w:spacing w:line="360" w:lineRule="auto"/>
      </w:pPr>
      <w:r>
        <w:t xml:space="preserve">Palavras-Chave: aprendizado de máquina, captura de obstáculos na pista, identificação automática de obstáculos na pista, mapeamento da qualidade asfáltica, linguagem de programação, aplicativo </w:t>
      </w:r>
      <w:proofErr w:type="spellStart"/>
      <w:r>
        <w:t>android</w:t>
      </w:r>
      <w:proofErr w:type="spellEnd"/>
      <w:r>
        <w:t xml:space="preserve">, desenvolvimento web </w:t>
      </w:r>
      <w:proofErr w:type="spellStart"/>
      <w:r>
        <w:t>api</w:t>
      </w:r>
      <w:proofErr w:type="spellEnd"/>
      <w:r>
        <w:t>.</w:t>
      </w:r>
    </w:p>
    <w:p w14:paraId="713745A8" w14:textId="77777777" w:rsidR="008419D9" w:rsidRDefault="008419D9">
      <w:pPr>
        <w:spacing w:line="360" w:lineRule="auto"/>
      </w:pPr>
    </w:p>
    <w:p w14:paraId="707821AF" w14:textId="77777777" w:rsidR="008419D9" w:rsidRDefault="00D34F08">
      <w:pPr>
        <w:spacing w:line="360" w:lineRule="auto"/>
      </w:pPr>
      <w:r>
        <w:br w:type="page"/>
      </w:r>
    </w:p>
    <w:p w14:paraId="4BB126E4" w14:textId="77777777" w:rsidR="008419D9" w:rsidRDefault="00D34F08">
      <w:pPr>
        <w:ind w:right="-51"/>
        <w:jc w:val="center"/>
      </w:pPr>
      <w:r>
        <w:rPr>
          <w:b/>
        </w:rPr>
        <w:lastRenderedPageBreak/>
        <w:t>ABSTRACT</w:t>
      </w:r>
    </w:p>
    <w:p w14:paraId="662DDD74" w14:textId="77777777" w:rsidR="008419D9" w:rsidRDefault="008419D9">
      <w:pPr>
        <w:spacing w:line="360" w:lineRule="auto"/>
        <w:rPr>
          <w:b/>
        </w:rPr>
      </w:pPr>
    </w:p>
    <w:p w14:paraId="0895A92C" w14:textId="77777777" w:rsidR="008419D9" w:rsidRDefault="00D34F08">
      <w:pPr>
        <w:spacing w:line="360" w:lineRule="auto"/>
        <w:jc w:val="both"/>
      </w:pPr>
      <w:r>
        <w:tab/>
        <w:t xml:space="preserve">The </w:t>
      </w:r>
      <w:proofErr w:type="spellStart"/>
      <w:r>
        <w:t>present</w:t>
      </w:r>
      <w:proofErr w:type="spellEnd"/>
      <w:r>
        <w:t xml:space="preserve"> </w:t>
      </w:r>
      <w:proofErr w:type="spellStart"/>
      <w:r>
        <w:t>work</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w:t>
      </w:r>
      <w:proofErr w:type="spellStart"/>
      <w:r>
        <w:t>an</w:t>
      </w:r>
      <w:proofErr w:type="spellEnd"/>
      <w:r>
        <w:t xml:space="preserve"> Android </w:t>
      </w:r>
      <w:proofErr w:type="spellStart"/>
      <w:r>
        <w:t>application</w:t>
      </w:r>
      <w:proofErr w:type="spellEnd"/>
      <w:r>
        <w:t xml:space="preserve"> </w:t>
      </w:r>
      <w:proofErr w:type="spellStart"/>
      <w:r>
        <w:t>that</w:t>
      </w:r>
      <w:proofErr w:type="spellEnd"/>
      <w:r>
        <w:t xml:space="preserve"> captures </w:t>
      </w:r>
      <w:proofErr w:type="spellStart"/>
      <w:r>
        <w:t>paved</w:t>
      </w:r>
      <w:proofErr w:type="spellEnd"/>
      <w:r>
        <w:t xml:space="preserve"> </w:t>
      </w:r>
      <w:proofErr w:type="spellStart"/>
      <w:r>
        <w:t>roads</w:t>
      </w:r>
      <w:proofErr w:type="spellEnd"/>
      <w:r>
        <w:t xml:space="preserve"> data </w:t>
      </w:r>
      <w:proofErr w:type="spellStart"/>
      <w:r>
        <w:t>while</w:t>
      </w:r>
      <w:proofErr w:type="spellEnd"/>
      <w:r>
        <w:t xml:space="preserve"> </w:t>
      </w:r>
      <w:proofErr w:type="spellStart"/>
      <w:r>
        <w:t>driving</w:t>
      </w:r>
      <w:proofErr w:type="spellEnd"/>
      <w:r>
        <w:t xml:space="preserve"> a </w:t>
      </w:r>
      <w:proofErr w:type="spellStart"/>
      <w:r>
        <w:t>vehicle</w:t>
      </w:r>
      <w:proofErr w:type="spellEnd"/>
      <w:r>
        <w:t xml:space="preserve">. </w:t>
      </w:r>
      <w:r>
        <w:rPr>
          <w:lang w:val="en"/>
        </w:rPr>
        <w:t>The identification of the events, such as holes and speed bumps, that occur during the driving will be performed in an automated way through the use of a machine learning algorithm.</w:t>
      </w:r>
      <w:r>
        <w:t xml:space="preserve"> </w:t>
      </w:r>
      <w:proofErr w:type="spellStart"/>
      <w:r>
        <w:t>Furthermore</w:t>
      </w:r>
      <w:proofErr w:type="spellEnd"/>
      <w:r>
        <w:t xml:space="preserve">, </w:t>
      </w:r>
      <w:proofErr w:type="spellStart"/>
      <w:r>
        <w:t>but</w:t>
      </w:r>
      <w:proofErr w:type="spellEnd"/>
      <w:r>
        <w:t xml:space="preserve"> </w:t>
      </w:r>
      <w:proofErr w:type="spellStart"/>
      <w:r>
        <w:t>not</w:t>
      </w:r>
      <w:proofErr w:type="spellEnd"/>
      <w:r>
        <w:t xml:space="preserve"> </w:t>
      </w:r>
      <w:proofErr w:type="spellStart"/>
      <w:r>
        <w:t>less</w:t>
      </w:r>
      <w:proofErr w:type="spellEnd"/>
      <w:r>
        <w:t xml:space="preserve"> </w:t>
      </w:r>
      <w:proofErr w:type="spellStart"/>
      <w:r>
        <w:t>important</w:t>
      </w:r>
      <w:proofErr w:type="spellEnd"/>
      <w:r>
        <w:t xml:space="preserve">, a </w:t>
      </w:r>
      <w:proofErr w:type="spellStart"/>
      <w:r>
        <w:t>public</w:t>
      </w:r>
      <w:proofErr w:type="spellEnd"/>
      <w:r>
        <w:t xml:space="preserve"> web servisse </w:t>
      </w:r>
      <w:proofErr w:type="spellStart"/>
      <w:r>
        <w:t>will</w:t>
      </w:r>
      <w:proofErr w:type="spellEnd"/>
      <w:r>
        <w:t xml:space="preserve"> </w:t>
      </w:r>
      <w:proofErr w:type="spellStart"/>
      <w:r>
        <w:t>be</w:t>
      </w:r>
      <w:proofErr w:type="spellEnd"/>
      <w:r>
        <w:t xml:space="preserve"> </w:t>
      </w:r>
      <w:proofErr w:type="spellStart"/>
      <w:r>
        <w:t>developed</w:t>
      </w:r>
      <w:proofErr w:type="spellEnd"/>
      <w:r>
        <w:t xml:space="preserve"> </w:t>
      </w:r>
      <w:proofErr w:type="spellStart"/>
      <w:r>
        <w:t>allowing</w:t>
      </w:r>
      <w:proofErr w:type="spellEnd"/>
      <w:r>
        <w:t xml:space="preserve"> </w:t>
      </w:r>
      <w:proofErr w:type="spellStart"/>
      <w:r>
        <w:t>anyone</w:t>
      </w:r>
      <w:proofErr w:type="spellEnd"/>
      <w:r>
        <w:t xml:space="preserve">, </w:t>
      </w:r>
      <w:proofErr w:type="spellStart"/>
      <w:r>
        <w:t>despite</w:t>
      </w:r>
      <w:proofErr w:type="spellEnd"/>
      <w:r>
        <w:t xml:space="preserve"> </w:t>
      </w:r>
      <w:proofErr w:type="spellStart"/>
      <w:r>
        <w:t>the</w:t>
      </w:r>
      <w:proofErr w:type="spellEnd"/>
      <w:r>
        <w:t xml:space="preserve"> </w:t>
      </w:r>
      <w:proofErr w:type="spellStart"/>
      <w:r>
        <w:t>interest</w:t>
      </w:r>
      <w:proofErr w:type="spellEnd"/>
      <w:r>
        <w:t xml:space="preserve">, </w:t>
      </w:r>
      <w:proofErr w:type="spellStart"/>
      <w:r>
        <w:t>to</w:t>
      </w:r>
      <w:proofErr w:type="spellEnd"/>
      <w:r>
        <w:t xml:space="preserve"> visualize </w:t>
      </w:r>
      <w:proofErr w:type="spellStart"/>
      <w:r>
        <w:t>and</w:t>
      </w:r>
      <w:proofErr w:type="spellEnd"/>
      <w:r>
        <w:t xml:space="preserve"> use </w:t>
      </w:r>
      <w:proofErr w:type="spellStart"/>
      <w:r>
        <w:t>the</w:t>
      </w:r>
      <w:proofErr w:type="spellEnd"/>
      <w:r>
        <w:t xml:space="preserve"> </w:t>
      </w:r>
      <w:proofErr w:type="spellStart"/>
      <w:r>
        <w:t>captured</w:t>
      </w:r>
      <w:proofErr w:type="spellEnd"/>
      <w:r>
        <w:t xml:space="preserve"> data </w:t>
      </w:r>
      <w:proofErr w:type="spellStart"/>
      <w:r>
        <w:t>by</w:t>
      </w:r>
      <w:proofErr w:type="spellEnd"/>
      <w:r>
        <w:t xml:space="preserve"> </w:t>
      </w:r>
      <w:proofErr w:type="spellStart"/>
      <w:r>
        <w:t>the</w:t>
      </w:r>
      <w:proofErr w:type="spellEnd"/>
      <w:r>
        <w:t xml:space="preserve"> mobile </w:t>
      </w:r>
      <w:proofErr w:type="spellStart"/>
      <w:r>
        <w:t>application</w:t>
      </w:r>
      <w:proofErr w:type="spellEnd"/>
      <w:r>
        <w:t xml:space="preserve">. The Project as a </w:t>
      </w:r>
      <w:proofErr w:type="spellStart"/>
      <w:r>
        <w:t>whole</w:t>
      </w:r>
      <w:proofErr w:type="spellEnd"/>
      <w:r>
        <w:t xml:space="preserve"> uses Python, C# </w:t>
      </w:r>
      <w:proofErr w:type="spellStart"/>
      <w:r>
        <w:t>and</w:t>
      </w:r>
      <w:proofErr w:type="spellEnd"/>
      <w:r>
        <w:t xml:space="preserve"> Java </w:t>
      </w:r>
      <w:proofErr w:type="spellStart"/>
      <w:r>
        <w:t>programming</w:t>
      </w:r>
      <w:proofErr w:type="spellEnd"/>
      <w:r>
        <w:t xml:space="preserve"> </w:t>
      </w:r>
      <w:proofErr w:type="spellStart"/>
      <w:r>
        <w:t>languages</w:t>
      </w:r>
      <w:proofErr w:type="spellEnd"/>
      <w:r>
        <w:t xml:space="preserve">. The </w:t>
      </w:r>
      <w:proofErr w:type="spellStart"/>
      <w:r>
        <w:t>application</w:t>
      </w:r>
      <w:proofErr w:type="spellEnd"/>
      <w:r>
        <w:t xml:space="preserve">, </w:t>
      </w:r>
      <w:proofErr w:type="spellStart"/>
      <w:proofErr w:type="gramStart"/>
      <w:r>
        <w:t>called</w:t>
      </w:r>
      <w:proofErr w:type="spellEnd"/>
      <w:r>
        <w:t xml:space="preserve"> Lunar</w:t>
      </w:r>
      <w:proofErr w:type="gramEnd"/>
      <w:r>
        <w:t xml:space="preserve">, </w:t>
      </w:r>
      <w:proofErr w:type="spellStart"/>
      <w:r>
        <w:t>has</w:t>
      </w:r>
      <w:proofErr w:type="spellEnd"/>
      <w:r>
        <w:t xml:space="preserve"> </w:t>
      </w:r>
      <w:proofErr w:type="spellStart"/>
      <w:r>
        <w:t>been</w:t>
      </w:r>
      <w:proofErr w:type="spellEnd"/>
      <w:r>
        <w:t xml:space="preserve"> </w:t>
      </w:r>
      <w:proofErr w:type="spellStart"/>
      <w:r>
        <w:t>developed</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work</w:t>
      </w:r>
      <w:proofErr w:type="spellEnd"/>
      <w:r>
        <w:t xml:space="preserve"> </w:t>
      </w:r>
      <w:proofErr w:type="spellStart"/>
      <w:r>
        <w:t>on</w:t>
      </w:r>
      <w:proofErr w:type="spellEnd"/>
      <w:r>
        <w:t xml:space="preserve"> smartphones running </w:t>
      </w:r>
      <w:proofErr w:type="spellStart"/>
      <w:r>
        <w:t>on</w:t>
      </w:r>
      <w:proofErr w:type="spellEnd"/>
      <w:r>
        <w:t xml:space="preserve"> </w:t>
      </w:r>
      <w:proofErr w:type="spellStart"/>
      <w:r>
        <w:t>Kitkat</w:t>
      </w:r>
      <w:proofErr w:type="spellEnd"/>
      <w:r>
        <w:t xml:space="preserve"> </w:t>
      </w:r>
      <w:proofErr w:type="spellStart"/>
      <w:r>
        <w:t>version</w:t>
      </w:r>
      <w:proofErr w:type="spellEnd"/>
      <w:r>
        <w:t xml:space="preserve"> (4.x) </w:t>
      </w:r>
      <w:proofErr w:type="spellStart"/>
      <w:r>
        <w:t>or</w:t>
      </w:r>
      <w:proofErr w:type="spellEnd"/>
      <w:r>
        <w:t xml:space="preserve"> </w:t>
      </w:r>
      <w:proofErr w:type="spellStart"/>
      <w:r>
        <w:t>greater</w:t>
      </w:r>
      <w:proofErr w:type="spellEnd"/>
      <w:r>
        <w:t xml:space="preserve"> Android OS </w:t>
      </w:r>
      <w:proofErr w:type="spellStart"/>
      <w:r>
        <w:t>version</w:t>
      </w:r>
      <w:proofErr w:type="spellEnd"/>
      <w:r>
        <w:t xml:space="preserve">. In </w:t>
      </w:r>
      <w:proofErr w:type="spellStart"/>
      <w:r>
        <w:t>this</w:t>
      </w:r>
      <w:proofErr w:type="spellEnd"/>
      <w:r>
        <w:t xml:space="preserve"> </w:t>
      </w:r>
      <w:proofErr w:type="spellStart"/>
      <w:r>
        <w:t>step</w:t>
      </w:r>
      <w:proofErr w:type="spellEnd"/>
      <w:r>
        <w:t xml:space="preserve">, </w:t>
      </w:r>
      <w:proofErr w:type="spellStart"/>
      <w:r>
        <w:t>is</w:t>
      </w:r>
      <w:proofErr w:type="spellEnd"/>
      <w:r>
        <w:t xml:space="preserve"> </w:t>
      </w:r>
      <w:proofErr w:type="spellStart"/>
      <w:r>
        <w:t>concentrated</w:t>
      </w:r>
      <w:proofErr w:type="spellEnd"/>
      <w:r>
        <w:t xml:space="preserve"> </w:t>
      </w:r>
      <w:proofErr w:type="spellStart"/>
      <w:r>
        <w:t>the</w:t>
      </w:r>
      <w:proofErr w:type="spellEnd"/>
      <w:r>
        <w:t xml:space="preserve"> </w:t>
      </w:r>
      <w:proofErr w:type="spellStart"/>
      <w:r>
        <w:t>logic</w:t>
      </w:r>
      <w:proofErr w:type="spellEnd"/>
      <w:r>
        <w:t xml:space="preserve"> </w:t>
      </w:r>
      <w:proofErr w:type="spellStart"/>
      <w:r>
        <w:t>to</w:t>
      </w:r>
      <w:proofErr w:type="spellEnd"/>
      <w:r>
        <w:t xml:space="preserve"> capture </w:t>
      </w:r>
      <w:proofErr w:type="spellStart"/>
      <w:r>
        <w:t>accelerometer’s</w:t>
      </w:r>
      <w:proofErr w:type="spellEnd"/>
      <w:r>
        <w:t xml:space="preserve"> data </w:t>
      </w:r>
      <w:proofErr w:type="spellStart"/>
      <w:r>
        <w:t>and</w:t>
      </w:r>
      <w:proofErr w:type="spellEnd"/>
      <w:r>
        <w:t xml:space="preserve"> </w:t>
      </w:r>
      <w:proofErr w:type="spellStart"/>
      <w:r>
        <w:t>the</w:t>
      </w:r>
      <w:proofErr w:type="spellEnd"/>
      <w:r>
        <w:t xml:space="preserve"> </w:t>
      </w:r>
      <w:proofErr w:type="spellStart"/>
      <w:r>
        <w:t>respective</w:t>
      </w:r>
      <w:proofErr w:type="spellEnd"/>
      <w:r>
        <w:t xml:space="preserve"> GPS </w:t>
      </w:r>
      <w:proofErr w:type="spellStart"/>
      <w:r>
        <w:t>coordinates</w:t>
      </w:r>
      <w:proofErr w:type="spellEnd"/>
      <w:r>
        <w:t xml:space="preserve">. The data </w:t>
      </w:r>
      <w:proofErr w:type="spellStart"/>
      <w:r>
        <w:t>processing</w:t>
      </w:r>
      <w:proofErr w:type="spellEnd"/>
      <w:r>
        <w:t xml:space="preserve"> </w:t>
      </w:r>
      <w:proofErr w:type="spellStart"/>
      <w:r>
        <w:t>step</w:t>
      </w:r>
      <w:proofErr w:type="spellEnd"/>
      <w:r>
        <w:t xml:space="preserve"> </w:t>
      </w:r>
      <w:proofErr w:type="spellStart"/>
      <w:r>
        <w:t>is</w:t>
      </w:r>
      <w:proofErr w:type="spellEnd"/>
      <w:r>
        <w:t xml:space="preserve"> </w:t>
      </w:r>
      <w:proofErr w:type="spellStart"/>
      <w:r>
        <w:t>done</w:t>
      </w:r>
      <w:proofErr w:type="spellEnd"/>
      <w:r>
        <w:t xml:space="preserve"> </w:t>
      </w:r>
      <w:proofErr w:type="spellStart"/>
      <w:r>
        <w:t>through</w:t>
      </w:r>
      <w:proofErr w:type="spellEnd"/>
      <w:r>
        <w:t xml:space="preserve"> processes </w:t>
      </w:r>
      <w:proofErr w:type="spellStart"/>
      <w:r>
        <w:t>developed</w:t>
      </w:r>
      <w:proofErr w:type="spellEnd"/>
      <w:r>
        <w:t xml:space="preserve"> in C# </w:t>
      </w:r>
      <w:proofErr w:type="spellStart"/>
      <w:r>
        <w:t>that</w:t>
      </w:r>
      <w:proofErr w:type="spellEnd"/>
      <w:r>
        <w:t xml:space="preserve"> are </w:t>
      </w:r>
      <w:proofErr w:type="spellStart"/>
      <w:r>
        <w:t>hosted</w:t>
      </w:r>
      <w:proofErr w:type="spellEnd"/>
      <w:r>
        <w:t xml:space="preserve"> in </w:t>
      </w:r>
      <w:proofErr w:type="spellStart"/>
      <w:r>
        <w:t>the</w:t>
      </w:r>
      <w:proofErr w:type="spellEnd"/>
      <w:r>
        <w:t xml:space="preserve"> cloud. </w:t>
      </w:r>
      <w:proofErr w:type="spellStart"/>
      <w:r>
        <w:t>Moreover</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logic</w:t>
      </w:r>
      <w:proofErr w:type="spellEnd"/>
      <w:r>
        <w:t xml:space="preserve"> </w:t>
      </w:r>
      <w:proofErr w:type="spellStart"/>
      <w:r>
        <w:t>has</w:t>
      </w:r>
      <w:proofErr w:type="spellEnd"/>
      <w:r>
        <w:t xml:space="preserve"> </w:t>
      </w:r>
      <w:proofErr w:type="spellStart"/>
      <w:r>
        <w:t>been</w:t>
      </w:r>
      <w:proofErr w:type="spellEnd"/>
      <w:r>
        <w:t xml:space="preserve"> </w:t>
      </w:r>
      <w:proofErr w:type="spellStart"/>
      <w:r>
        <w:t>developed</w:t>
      </w:r>
      <w:proofErr w:type="spellEnd"/>
      <w:r>
        <w:t xml:space="preserve"> </w:t>
      </w:r>
      <w:proofErr w:type="spellStart"/>
      <w:r>
        <w:t>through</w:t>
      </w:r>
      <w:proofErr w:type="spellEnd"/>
      <w:r>
        <w:t xml:space="preserve"> Python </w:t>
      </w:r>
      <w:proofErr w:type="spellStart"/>
      <w:r>
        <w:t>coding</w:t>
      </w:r>
      <w:proofErr w:type="spellEnd"/>
      <w:r>
        <w:t xml:space="preserve">. </w:t>
      </w:r>
      <w:proofErr w:type="spellStart"/>
      <w:r>
        <w:t>Concerning</w:t>
      </w:r>
      <w:proofErr w:type="spellEnd"/>
      <w:r>
        <w:t xml:space="preserve"> </w:t>
      </w:r>
      <w:proofErr w:type="spellStart"/>
      <w:r>
        <w:t>the</w:t>
      </w:r>
      <w:proofErr w:type="spellEnd"/>
      <w:r>
        <w:t xml:space="preserve"> </w:t>
      </w:r>
      <w:proofErr w:type="spellStart"/>
      <w:r>
        <w:t>access</w:t>
      </w:r>
      <w:proofErr w:type="spellEnd"/>
      <w:r>
        <w:t xml:space="preserve"> </w:t>
      </w:r>
      <w:proofErr w:type="spellStart"/>
      <w:r>
        <w:t>records</w:t>
      </w:r>
      <w:proofErr w:type="spellEnd"/>
      <w:r>
        <w:t xml:space="preserve"> </w:t>
      </w:r>
      <w:proofErr w:type="spellStart"/>
      <w:r>
        <w:t>stored</w:t>
      </w:r>
      <w:proofErr w:type="spellEnd"/>
      <w:r>
        <w:t xml:space="preserve"> </w:t>
      </w:r>
      <w:proofErr w:type="spellStart"/>
      <w:r>
        <w:t>on</w:t>
      </w:r>
      <w:proofErr w:type="spellEnd"/>
      <w:r>
        <w:t xml:space="preserve"> </w:t>
      </w:r>
      <w:proofErr w:type="spellStart"/>
      <w:r>
        <w:t>this</w:t>
      </w:r>
      <w:proofErr w:type="spellEnd"/>
      <w:r>
        <w:t xml:space="preserve"> </w:t>
      </w:r>
      <w:proofErr w:type="spellStart"/>
      <w:r>
        <w:t>database</w:t>
      </w:r>
      <w:proofErr w:type="spellEnd"/>
      <w:r>
        <w:t xml:space="preserve">, a Web API </w:t>
      </w:r>
      <w:proofErr w:type="spellStart"/>
      <w:r>
        <w:t>will</w:t>
      </w:r>
      <w:proofErr w:type="spellEnd"/>
      <w:r>
        <w:t xml:space="preserve"> </w:t>
      </w:r>
      <w:proofErr w:type="spellStart"/>
      <w:r>
        <w:t>be</w:t>
      </w:r>
      <w:proofErr w:type="spellEnd"/>
      <w:r>
        <w:t xml:space="preserve"> </w:t>
      </w:r>
      <w:proofErr w:type="spellStart"/>
      <w:r>
        <w:t>created</w:t>
      </w:r>
      <w:proofErr w:type="spellEnd"/>
      <w:r>
        <w:t xml:space="preserve"> </w:t>
      </w:r>
      <w:proofErr w:type="spellStart"/>
      <w:r>
        <w:t>using</w:t>
      </w:r>
      <w:proofErr w:type="spellEnd"/>
      <w:r>
        <w:t xml:space="preserve"> C# </w:t>
      </w:r>
      <w:proofErr w:type="spellStart"/>
      <w:r>
        <w:t>and</w:t>
      </w:r>
      <w:proofErr w:type="spellEnd"/>
      <w:r>
        <w:t xml:space="preserve"> Visual Studio 2017 IDE, </w:t>
      </w:r>
      <w:proofErr w:type="spellStart"/>
      <w:r>
        <w:t>where</w:t>
      </w:r>
      <w:proofErr w:type="spellEnd"/>
      <w:r>
        <w:t xml:space="preserve"> </w:t>
      </w:r>
      <w:proofErr w:type="spellStart"/>
      <w:r>
        <w:t>this</w:t>
      </w:r>
      <w:proofErr w:type="spellEnd"/>
      <w:r>
        <w:t xml:space="preserve"> </w:t>
      </w:r>
      <w:proofErr w:type="spellStart"/>
      <w:r>
        <w:t>component</w:t>
      </w:r>
      <w:proofErr w:type="spellEnd"/>
      <w:r>
        <w:t xml:space="preserve"> </w:t>
      </w:r>
      <w:proofErr w:type="spellStart"/>
      <w:r>
        <w:t>will</w:t>
      </w:r>
      <w:proofErr w:type="spellEnd"/>
      <w:r>
        <w:t xml:space="preserve"> </w:t>
      </w:r>
      <w:proofErr w:type="spellStart"/>
      <w:r>
        <w:t>work</w:t>
      </w:r>
      <w:proofErr w:type="spellEnd"/>
      <w:r>
        <w:t xml:space="preserve"> as </w:t>
      </w:r>
      <w:proofErr w:type="spellStart"/>
      <w:r>
        <w:t>the</w:t>
      </w:r>
      <w:proofErr w:type="spellEnd"/>
      <w:r>
        <w:t xml:space="preserve"> </w:t>
      </w:r>
      <w:proofErr w:type="spellStart"/>
      <w:r>
        <w:t>intermediate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stored</w:t>
      </w:r>
      <w:proofErr w:type="spellEnd"/>
      <w:r>
        <w:t xml:space="preserve"> data </w:t>
      </w:r>
      <w:proofErr w:type="spellStart"/>
      <w:r>
        <w:t>and</w:t>
      </w:r>
      <w:proofErr w:type="spellEnd"/>
      <w:r>
        <w:t xml:space="preserve"> </w:t>
      </w:r>
      <w:proofErr w:type="spellStart"/>
      <w:r>
        <w:t>the</w:t>
      </w:r>
      <w:proofErr w:type="spellEnd"/>
      <w:r>
        <w:t xml:space="preserve"> final </w:t>
      </w:r>
      <w:proofErr w:type="spellStart"/>
      <w:r>
        <w:t>user</w:t>
      </w:r>
      <w:proofErr w:type="spellEnd"/>
      <w:r>
        <w:t xml:space="preserve">. </w:t>
      </w:r>
      <w:proofErr w:type="spellStart"/>
      <w:r>
        <w:t>During</w:t>
      </w:r>
      <w:proofErr w:type="spellEnd"/>
      <w:r>
        <w:t xml:space="preserve"> </w:t>
      </w:r>
      <w:proofErr w:type="spellStart"/>
      <w:r>
        <w:t>this</w:t>
      </w:r>
      <w:proofErr w:type="spellEnd"/>
      <w:r>
        <w:t xml:space="preserve"> </w:t>
      </w:r>
      <w:proofErr w:type="spellStart"/>
      <w:r>
        <w:t>process</w:t>
      </w:r>
      <w:proofErr w:type="spellEnd"/>
      <w:r>
        <w:t xml:space="preserve"> </w:t>
      </w:r>
      <w:proofErr w:type="spellStart"/>
      <w:r>
        <w:t>the</w:t>
      </w:r>
      <w:proofErr w:type="spellEnd"/>
      <w:r>
        <w:t xml:space="preserve"> </w:t>
      </w:r>
      <w:proofErr w:type="spellStart"/>
      <w:r>
        <w:t>user</w:t>
      </w:r>
      <w:proofErr w:type="spellEnd"/>
      <w:r>
        <w:t xml:space="preserve"> </w:t>
      </w:r>
      <w:proofErr w:type="spellStart"/>
      <w:r>
        <w:t>will</w:t>
      </w:r>
      <w:proofErr w:type="spellEnd"/>
      <w:r>
        <w:t xml:space="preserve"> </w:t>
      </w:r>
      <w:proofErr w:type="spellStart"/>
      <w:r>
        <w:t>be</w:t>
      </w:r>
      <w:proofErr w:type="spellEnd"/>
      <w:r>
        <w:t xml:space="preserve"> </w:t>
      </w:r>
      <w:proofErr w:type="spellStart"/>
      <w:r>
        <w:t>able</w:t>
      </w:r>
      <w:proofErr w:type="spellEnd"/>
      <w:r>
        <w:t xml:space="preserve"> </w:t>
      </w:r>
      <w:proofErr w:type="spellStart"/>
      <w:r>
        <w:t>to</w:t>
      </w:r>
      <w:proofErr w:type="spellEnd"/>
      <w:r>
        <w:t xml:space="preserve"> </w:t>
      </w:r>
      <w:proofErr w:type="spellStart"/>
      <w:r>
        <w:t>access</w:t>
      </w:r>
      <w:proofErr w:type="spellEnd"/>
      <w:r>
        <w:t xml:space="preserve"> </w:t>
      </w:r>
      <w:proofErr w:type="spellStart"/>
      <w:r>
        <w:t>the</w:t>
      </w:r>
      <w:proofErr w:type="spellEnd"/>
      <w:r>
        <w:t xml:space="preserve"> data </w:t>
      </w:r>
      <w:proofErr w:type="spellStart"/>
      <w:r>
        <w:t>of</w:t>
      </w:r>
      <w:proofErr w:type="spellEnd"/>
      <w:r>
        <w:t xml:space="preserve"> </w:t>
      </w:r>
      <w:proofErr w:type="spellStart"/>
      <w:r>
        <w:t>any</w:t>
      </w:r>
      <w:proofErr w:type="spellEnd"/>
      <w:r>
        <w:t xml:space="preserve"> </w:t>
      </w:r>
      <w:proofErr w:type="spellStart"/>
      <w:r>
        <w:t>obstacles</w:t>
      </w:r>
      <w:proofErr w:type="spellEnd"/>
      <w:r>
        <w:t xml:space="preserve"> (</w:t>
      </w:r>
      <w:proofErr w:type="spellStart"/>
      <w:r>
        <w:t>event</w:t>
      </w:r>
      <w:proofErr w:type="spellEnd"/>
      <w:r>
        <w:t xml:space="preserve">) </w:t>
      </w:r>
      <w:proofErr w:type="spellStart"/>
      <w:r>
        <w:t>at</w:t>
      </w:r>
      <w:proofErr w:type="spellEnd"/>
      <w:r>
        <w:t xml:space="preserve"> </w:t>
      </w:r>
      <w:proofErr w:type="spellStart"/>
      <w:r>
        <w:t>any</w:t>
      </w:r>
      <w:proofErr w:type="spellEnd"/>
      <w:r>
        <w:t xml:space="preserve"> </w:t>
      </w:r>
      <w:proofErr w:type="spellStart"/>
      <w:r>
        <w:t>given</w:t>
      </w:r>
      <w:proofErr w:type="spellEnd"/>
      <w:r>
        <w:t xml:space="preserve"> </w:t>
      </w:r>
      <w:proofErr w:type="spellStart"/>
      <w:r>
        <w:t>moment</w:t>
      </w:r>
      <w:proofErr w:type="spellEnd"/>
      <w:r>
        <w:t xml:space="preserve"> </w:t>
      </w:r>
      <w:proofErr w:type="spellStart"/>
      <w:r>
        <w:t>from</w:t>
      </w:r>
      <w:proofErr w:type="spellEnd"/>
      <w:r>
        <w:t xml:space="preserve"> </w:t>
      </w:r>
      <w:proofErr w:type="spellStart"/>
      <w:r>
        <w:t>any</w:t>
      </w:r>
      <w:proofErr w:type="spellEnd"/>
      <w:r>
        <w:t xml:space="preserve"> </w:t>
      </w:r>
      <w:proofErr w:type="spellStart"/>
      <w:r>
        <w:t>location</w:t>
      </w:r>
      <w:proofErr w:type="spellEnd"/>
      <w:r>
        <w:t xml:space="preserve"> </w:t>
      </w:r>
      <w:proofErr w:type="spellStart"/>
      <w:r>
        <w:t>along</w:t>
      </w:r>
      <w:proofErr w:type="spellEnd"/>
      <w:r>
        <w:t xml:space="preserve"> </w:t>
      </w:r>
      <w:proofErr w:type="spellStart"/>
      <w:r>
        <w:t>with</w:t>
      </w:r>
      <w:proofErr w:type="spellEnd"/>
      <w:r>
        <w:t xml:space="preserve"> </w:t>
      </w:r>
      <w:proofErr w:type="spellStart"/>
      <w:r>
        <w:t>other</w:t>
      </w:r>
      <w:proofErr w:type="spellEnd"/>
      <w:r>
        <w:t xml:space="preserve"> </w:t>
      </w:r>
      <w:proofErr w:type="spellStart"/>
      <w:r>
        <w:t>features</w:t>
      </w:r>
      <w:proofErr w:type="spellEnd"/>
      <w:r>
        <w:t xml:space="preserve"> </w:t>
      </w:r>
      <w:proofErr w:type="spellStart"/>
      <w:r>
        <w:t>that</w:t>
      </w:r>
      <w:proofErr w:type="spellEnd"/>
      <w:r>
        <w:t xml:space="preserve"> </w:t>
      </w:r>
      <w:proofErr w:type="spellStart"/>
      <w:r>
        <w:t>will</w:t>
      </w:r>
      <w:proofErr w:type="spellEnd"/>
      <w:r>
        <w:t xml:space="preserve"> </w:t>
      </w:r>
      <w:proofErr w:type="spellStart"/>
      <w:r>
        <w:t>be</w:t>
      </w:r>
      <w:proofErr w:type="spellEnd"/>
      <w:r>
        <w:t xml:space="preserve"> </w:t>
      </w:r>
      <w:proofErr w:type="spellStart"/>
      <w:proofErr w:type="gramStart"/>
      <w:r>
        <w:t>discussed</w:t>
      </w:r>
      <w:proofErr w:type="spellEnd"/>
      <w:r>
        <w:t xml:space="preserve">  </w:t>
      </w:r>
      <w:proofErr w:type="spellStart"/>
      <w:r>
        <w:t>throughout</w:t>
      </w:r>
      <w:proofErr w:type="spellEnd"/>
      <w:proofErr w:type="gramEnd"/>
      <w:r>
        <w:t xml:space="preserve"> </w:t>
      </w:r>
      <w:proofErr w:type="spellStart"/>
      <w:r>
        <w:t>this</w:t>
      </w:r>
      <w:proofErr w:type="spellEnd"/>
      <w:r>
        <w:t xml:space="preserve"> </w:t>
      </w:r>
      <w:proofErr w:type="spellStart"/>
      <w:r>
        <w:t>document</w:t>
      </w:r>
      <w:proofErr w:type="spellEnd"/>
      <w:r>
        <w:t xml:space="preserve">. </w:t>
      </w:r>
      <w:proofErr w:type="spellStart"/>
      <w:r>
        <w:t>Along</w:t>
      </w:r>
      <w:proofErr w:type="spellEnd"/>
      <w:r>
        <w:t xml:space="preserve"> </w:t>
      </w:r>
      <w:proofErr w:type="spellStart"/>
      <w:r>
        <w:t>the</w:t>
      </w:r>
      <w:proofErr w:type="spellEnd"/>
      <w:r>
        <w:t xml:space="preserve"> </w:t>
      </w:r>
      <w:proofErr w:type="spellStart"/>
      <w:r>
        <w:t>text</w:t>
      </w:r>
      <w:proofErr w:type="spellEnd"/>
      <w:r>
        <w:t xml:space="preserve"> are </w:t>
      </w:r>
      <w:proofErr w:type="spellStart"/>
      <w:r>
        <w:t>chapters</w:t>
      </w:r>
      <w:proofErr w:type="spellEnd"/>
      <w:r>
        <w:t xml:space="preserve"> </w:t>
      </w:r>
      <w:proofErr w:type="spellStart"/>
      <w:r>
        <w:t>concerning</w:t>
      </w:r>
      <w:proofErr w:type="spellEnd"/>
      <w:r>
        <w:t xml:space="preserve"> </w:t>
      </w:r>
      <w:proofErr w:type="spellStart"/>
      <w:r>
        <w:t>the</w:t>
      </w:r>
      <w:proofErr w:type="spellEnd"/>
      <w:r>
        <w:t xml:space="preserve"> use </w:t>
      </w:r>
      <w:proofErr w:type="spellStart"/>
      <w:r>
        <w:t>of</w:t>
      </w:r>
      <w:proofErr w:type="spellEnd"/>
      <w:r>
        <w:t xml:space="preserve"> </w:t>
      </w:r>
      <w:proofErr w:type="spellStart"/>
      <w:r>
        <w:t>the</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adopted</w:t>
      </w:r>
      <w:proofErr w:type="spellEnd"/>
      <w:r>
        <w:t xml:space="preserve">, cloud </w:t>
      </w:r>
      <w:proofErr w:type="spellStart"/>
      <w:r>
        <w:t>technologies</w:t>
      </w:r>
      <w:proofErr w:type="spellEnd"/>
      <w:r>
        <w:t xml:space="preserve">, as </w:t>
      </w:r>
      <w:proofErr w:type="spellStart"/>
      <w:r>
        <w:t>well</w:t>
      </w:r>
      <w:proofErr w:type="spellEnd"/>
      <w:r>
        <w:t xml:space="preserve"> as </w:t>
      </w:r>
      <w:proofErr w:type="spellStart"/>
      <w:r>
        <w:t>the</w:t>
      </w:r>
      <w:proofErr w:type="spellEnd"/>
      <w:r>
        <w:t xml:space="preserve"> </w:t>
      </w:r>
      <w:proofErr w:type="spellStart"/>
      <w:r>
        <w:t>mathematical</w:t>
      </w:r>
      <w:proofErr w:type="spellEnd"/>
      <w:r>
        <w:t xml:space="preserve"> </w:t>
      </w:r>
      <w:proofErr w:type="spellStart"/>
      <w:r>
        <w:t>and</w:t>
      </w:r>
      <w:proofErr w:type="spellEnd"/>
      <w:r>
        <w:t xml:space="preserve"> </w:t>
      </w:r>
      <w:proofErr w:type="spellStart"/>
      <w:r>
        <w:t>statistical</w:t>
      </w:r>
      <w:proofErr w:type="spellEnd"/>
      <w:r>
        <w:t xml:space="preserve"> </w:t>
      </w:r>
      <w:proofErr w:type="spellStart"/>
      <w:r>
        <w:t>concepts</w:t>
      </w:r>
      <w:proofErr w:type="spellEnd"/>
      <w:r>
        <w:t xml:space="preserve"> </w:t>
      </w:r>
      <w:proofErr w:type="spellStart"/>
      <w:r>
        <w:t>handled</w:t>
      </w:r>
      <w:proofErr w:type="spellEnd"/>
      <w:r>
        <w:t xml:space="preserve"> </w:t>
      </w:r>
      <w:proofErr w:type="spellStart"/>
      <w:r>
        <w:t>to</w:t>
      </w:r>
      <w:proofErr w:type="spellEnd"/>
      <w:r>
        <w:t xml:space="preserve"> </w:t>
      </w:r>
      <w:proofErr w:type="spellStart"/>
      <w:r>
        <w:t>develop</w:t>
      </w:r>
      <w:proofErr w:type="spellEnd"/>
      <w:r>
        <w:t xml:space="preserve"> </w:t>
      </w:r>
      <w:proofErr w:type="spellStart"/>
      <w:r>
        <w:t>the</w:t>
      </w:r>
      <w:proofErr w:type="spellEnd"/>
      <w:r>
        <w:t xml:space="preserve"> Lunar Project. </w:t>
      </w:r>
      <w:proofErr w:type="spellStart"/>
      <w:r>
        <w:t>Finally</w:t>
      </w:r>
      <w:proofErr w:type="spellEnd"/>
      <w:r>
        <w:t xml:space="preserve">, </w:t>
      </w:r>
      <w:proofErr w:type="spellStart"/>
      <w:r>
        <w:t>personal</w:t>
      </w:r>
      <w:proofErr w:type="spellEnd"/>
      <w:r>
        <w:t xml:space="preserve"> </w:t>
      </w:r>
      <w:proofErr w:type="spellStart"/>
      <w:r>
        <w:t>conclusions</w:t>
      </w:r>
      <w:proofErr w:type="spellEnd"/>
      <w:r>
        <w:t xml:space="preserve"> </w:t>
      </w:r>
      <w:proofErr w:type="spellStart"/>
      <w:r>
        <w:t>will</w:t>
      </w:r>
      <w:proofErr w:type="spellEnd"/>
      <w:r>
        <w:t xml:space="preserve"> </w:t>
      </w:r>
      <w:proofErr w:type="spellStart"/>
      <w:r>
        <w:t>be</w:t>
      </w:r>
      <w:proofErr w:type="spellEnd"/>
      <w:r>
        <w:t xml:space="preserve"> </w:t>
      </w:r>
      <w:proofErr w:type="spellStart"/>
      <w:r>
        <w:t>taken</w:t>
      </w:r>
      <w:proofErr w:type="spellEnd"/>
      <w:r>
        <w:t xml:space="preserve"> </w:t>
      </w:r>
      <w:proofErr w:type="spellStart"/>
      <w:r>
        <w:t>and</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will</w:t>
      </w:r>
      <w:proofErr w:type="spellEnd"/>
      <w:r>
        <w:t xml:space="preserve"> </w:t>
      </w:r>
      <w:proofErr w:type="spellStart"/>
      <w:r>
        <w:t>be</w:t>
      </w:r>
      <w:proofErr w:type="spellEnd"/>
      <w:r>
        <w:t xml:space="preserve"> </w:t>
      </w:r>
      <w:proofErr w:type="spellStart"/>
      <w:r>
        <w:t>described</w:t>
      </w:r>
      <w:proofErr w:type="spellEnd"/>
      <w:r>
        <w:t xml:space="preserve"> </w:t>
      </w:r>
      <w:proofErr w:type="spellStart"/>
      <w:r>
        <w:t>and</w:t>
      </w:r>
      <w:proofErr w:type="spellEnd"/>
      <w:r>
        <w:t xml:space="preserve"> </w:t>
      </w:r>
      <w:proofErr w:type="spellStart"/>
      <w:r>
        <w:t>explained</w:t>
      </w:r>
      <w:proofErr w:type="spellEnd"/>
      <w:r>
        <w:t xml:space="preserve"> </w:t>
      </w:r>
      <w:proofErr w:type="spellStart"/>
      <w:r>
        <w:t>together</w:t>
      </w:r>
      <w:proofErr w:type="spellEnd"/>
      <w:r>
        <w:t xml:space="preserve"> </w:t>
      </w:r>
      <w:proofErr w:type="spellStart"/>
      <w:r>
        <w:t>with</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all</w:t>
      </w:r>
      <w:proofErr w:type="spellEnd"/>
      <w:r>
        <w:t xml:space="preserve"> </w:t>
      </w:r>
      <w:proofErr w:type="spellStart"/>
      <w:r>
        <w:t>stages</w:t>
      </w:r>
      <w:proofErr w:type="spellEnd"/>
      <w:r>
        <w:t xml:space="preserve"> </w:t>
      </w:r>
      <w:proofErr w:type="spellStart"/>
      <w:r>
        <w:t>built</w:t>
      </w:r>
      <w:proofErr w:type="spellEnd"/>
      <w:r>
        <w:t xml:space="preserve"> for </w:t>
      </w:r>
      <w:proofErr w:type="spellStart"/>
      <w:r>
        <w:t>the</w:t>
      </w:r>
      <w:proofErr w:type="spellEnd"/>
      <w:r>
        <w:t xml:space="preserve"> mobile app </w:t>
      </w:r>
      <w:proofErr w:type="spellStart"/>
      <w:r>
        <w:t>operation</w:t>
      </w:r>
      <w:proofErr w:type="spellEnd"/>
      <w:r>
        <w:t>.</w:t>
      </w:r>
    </w:p>
    <w:p w14:paraId="7087C463" w14:textId="77777777" w:rsidR="008419D9" w:rsidRDefault="008419D9">
      <w:pPr>
        <w:spacing w:line="360" w:lineRule="auto"/>
        <w:jc w:val="both"/>
      </w:pPr>
    </w:p>
    <w:p w14:paraId="23860E24" w14:textId="77777777" w:rsidR="008419D9" w:rsidRDefault="00D34F08">
      <w:pPr>
        <w:spacing w:line="360" w:lineRule="auto"/>
      </w:pPr>
      <w:proofErr w:type="spellStart"/>
      <w:r>
        <w:t>Key-words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obstacle</w:t>
      </w:r>
      <w:proofErr w:type="spellEnd"/>
      <w:r>
        <w:t xml:space="preserve"> capture </w:t>
      </w:r>
      <w:proofErr w:type="spellStart"/>
      <w:r>
        <w:t>on</w:t>
      </w:r>
      <w:proofErr w:type="spellEnd"/>
      <w:r>
        <w:t xml:space="preserve"> </w:t>
      </w:r>
      <w:proofErr w:type="spellStart"/>
      <w:r>
        <w:t>paved</w:t>
      </w:r>
      <w:proofErr w:type="spellEnd"/>
      <w:r>
        <w:t xml:space="preserve"> </w:t>
      </w:r>
      <w:proofErr w:type="spellStart"/>
      <w:r>
        <w:t>roads</w:t>
      </w:r>
      <w:proofErr w:type="spellEnd"/>
      <w:r>
        <w:t xml:space="preserve">, </w:t>
      </w:r>
      <w:proofErr w:type="spellStart"/>
      <w:r>
        <w:t>automatic</w:t>
      </w:r>
      <w:proofErr w:type="spellEnd"/>
      <w:r>
        <w:t xml:space="preserve"> </w:t>
      </w:r>
      <w:proofErr w:type="spellStart"/>
      <w:r>
        <w:t>obstacle</w:t>
      </w:r>
      <w:proofErr w:type="spellEnd"/>
      <w:r>
        <w:t xml:space="preserve"> </w:t>
      </w:r>
      <w:proofErr w:type="spellStart"/>
      <w:r>
        <w:t>identification</w:t>
      </w:r>
      <w:proofErr w:type="spellEnd"/>
      <w:r>
        <w:t xml:space="preserve">, </w:t>
      </w:r>
      <w:proofErr w:type="spellStart"/>
      <w:r>
        <w:t>asphalt</w:t>
      </w:r>
      <w:proofErr w:type="spellEnd"/>
      <w:r>
        <w:t xml:space="preserve"> </w:t>
      </w:r>
      <w:proofErr w:type="spellStart"/>
      <w:r>
        <w:t>quality</w:t>
      </w:r>
      <w:proofErr w:type="spellEnd"/>
      <w:r>
        <w:t xml:space="preserve"> </w:t>
      </w:r>
      <w:proofErr w:type="spellStart"/>
      <w:r>
        <w:t>mapping</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android</w:t>
      </w:r>
      <w:proofErr w:type="spellEnd"/>
      <w:r>
        <w:t xml:space="preserve"> </w:t>
      </w:r>
      <w:proofErr w:type="spellStart"/>
      <w:r>
        <w:t>application</w:t>
      </w:r>
      <w:proofErr w:type="spellEnd"/>
      <w:r>
        <w:t xml:space="preserve">, web </w:t>
      </w:r>
      <w:proofErr w:type="spellStart"/>
      <w:r>
        <w:t>api</w:t>
      </w:r>
      <w:proofErr w:type="spellEnd"/>
      <w:r>
        <w:t xml:space="preserve"> </w:t>
      </w:r>
      <w:proofErr w:type="spellStart"/>
      <w:r>
        <w:t>development</w:t>
      </w:r>
      <w:proofErr w:type="spellEnd"/>
      <w:r>
        <w:t>.</w:t>
      </w:r>
    </w:p>
    <w:p w14:paraId="68D93E70" w14:textId="77777777" w:rsidR="008419D9" w:rsidRDefault="00D34F08">
      <w:pPr>
        <w:spacing w:line="360" w:lineRule="auto"/>
        <w:jc w:val="both"/>
      </w:pPr>
      <w:r>
        <w:tab/>
      </w:r>
    </w:p>
    <w:p w14:paraId="713D33D7" w14:textId="77777777" w:rsidR="008419D9" w:rsidRDefault="008419D9">
      <w:pPr>
        <w:spacing w:line="360" w:lineRule="auto"/>
        <w:jc w:val="both"/>
      </w:pPr>
    </w:p>
    <w:p w14:paraId="53FAA130" w14:textId="77777777" w:rsidR="008419D9" w:rsidRDefault="00D34F08">
      <w:pPr>
        <w:spacing w:line="360" w:lineRule="auto"/>
        <w:jc w:val="both"/>
      </w:pPr>
      <w:r>
        <w:br w:type="page"/>
      </w:r>
    </w:p>
    <w:p w14:paraId="51067F6F" w14:textId="77777777" w:rsidR="008419D9" w:rsidRDefault="00D34F08">
      <w:pPr>
        <w:ind w:right="-51"/>
        <w:jc w:val="center"/>
      </w:pPr>
      <w:r>
        <w:rPr>
          <w:b/>
        </w:rPr>
        <w:lastRenderedPageBreak/>
        <w:t>SIGLAS</w:t>
      </w:r>
    </w:p>
    <w:p w14:paraId="0153ACBB" w14:textId="77777777" w:rsidR="008419D9" w:rsidRDefault="008419D9">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8419D9" w14:paraId="765490EB" w14:textId="77777777">
        <w:trPr>
          <w:trHeight w:val="340"/>
        </w:trPr>
        <w:tc>
          <w:tcPr>
            <w:tcW w:w="1099" w:type="dxa"/>
            <w:shd w:val="clear" w:color="auto" w:fill="auto"/>
            <w:vAlign w:val="center"/>
          </w:tcPr>
          <w:p w14:paraId="02162887" w14:textId="77777777" w:rsidR="008419D9" w:rsidRDefault="00D34F08">
            <w:pPr>
              <w:suppressAutoHyphens w:val="0"/>
              <w:rPr>
                <w:color w:val="000000"/>
                <w:lang w:eastAsia="pt-BR"/>
              </w:rPr>
            </w:pPr>
            <w:r>
              <w:rPr>
                <w:color w:val="000000"/>
                <w:lang w:eastAsia="pt-BR"/>
              </w:rPr>
              <w:t>API</w:t>
            </w:r>
          </w:p>
        </w:tc>
        <w:tc>
          <w:tcPr>
            <w:tcW w:w="1100" w:type="dxa"/>
            <w:shd w:val="clear" w:color="auto" w:fill="auto"/>
            <w:vAlign w:val="center"/>
          </w:tcPr>
          <w:p w14:paraId="271D6510"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2DBAE79F" w14:textId="77777777" w:rsidR="008419D9" w:rsidRDefault="00D34F08">
            <w:pPr>
              <w:suppressAutoHyphens w:val="0"/>
              <w:rPr>
                <w:color w:val="000000"/>
                <w:lang w:eastAsia="pt-BR"/>
              </w:rPr>
            </w:pPr>
            <w:r>
              <w:rPr>
                <w:color w:val="000000"/>
                <w:lang w:eastAsia="pt-BR"/>
              </w:rPr>
              <w:t>Interface de Programação de Aplicações</w:t>
            </w:r>
          </w:p>
        </w:tc>
      </w:tr>
      <w:tr w:rsidR="008419D9" w14:paraId="24C7D40D" w14:textId="77777777">
        <w:trPr>
          <w:trHeight w:val="340"/>
        </w:trPr>
        <w:tc>
          <w:tcPr>
            <w:tcW w:w="1099" w:type="dxa"/>
            <w:shd w:val="clear" w:color="auto" w:fill="auto"/>
            <w:vAlign w:val="center"/>
          </w:tcPr>
          <w:p w14:paraId="25487AE0" w14:textId="77777777" w:rsidR="008419D9" w:rsidRDefault="00D34F08">
            <w:pPr>
              <w:suppressAutoHyphens w:val="0"/>
              <w:rPr>
                <w:color w:val="000000"/>
                <w:lang w:eastAsia="pt-BR"/>
              </w:rPr>
            </w:pPr>
            <w:r>
              <w:rPr>
                <w:color w:val="000000"/>
                <w:lang w:eastAsia="pt-BR"/>
              </w:rPr>
              <w:t>AWS</w:t>
            </w:r>
          </w:p>
        </w:tc>
        <w:tc>
          <w:tcPr>
            <w:tcW w:w="1100" w:type="dxa"/>
            <w:shd w:val="clear" w:color="auto" w:fill="auto"/>
            <w:vAlign w:val="center"/>
          </w:tcPr>
          <w:p w14:paraId="689EAA08"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29EDD9C3" w14:textId="77777777" w:rsidR="008419D9" w:rsidRDefault="00D34F08">
            <w:pPr>
              <w:suppressAutoHyphens w:val="0"/>
              <w:rPr>
                <w:color w:val="000000"/>
                <w:lang w:eastAsia="pt-BR"/>
              </w:rPr>
            </w:pPr>
            <w:proofErr w:type="spellStart"/>
            <w:r>
              <w:rPr>
                <w:color w:val="000000"/>
                <w:lang w:eastAsia="pt-BR"/>
              </w:rPr>
              <w:t>Amazon</w:t>
            </w:r>
            <w:proofErr w:type="spellEnd"/>
            <w:r>
              <w:rPr>
                <w:color w:val="000000"/>
                <w:lang w:eastAsia="pt-BR"/>
              </w:rPr>
              <w:t xml:space="preserve"> Web Service</w:t>
            </w:r>
          </w:p>
        </w:tc>
      </w:tr>
      <w:tr w:rsidR="008419D9" w14:paraId="69E30B13" w14:textId="77777777">
        <w:trPr>
          <w:trHeight w:val="340"/>
        </w:trPr>
        <w:tc>
          <w:tcPr>
            <w:tcW w:w="1099" w:type="dxa"/>
            <w:shd w:val="clear" w:color="auto" w:fill="auto"/>
            <w:vAlign w:val="center"/>
          </w:tcPr>
          <w:p w14:paraId="211EB1C5" w14:textId="77777777" w:rsidR="008419D9" w:rsidRDefault="00D34F08">
            <w:pPr>
              <w:suppressAutoHyphens w:val="0"/>
              <w:rPr>
                <w:color w:val="000000"/>
                <w:lang w:eastAsia="pt-BR"/>
              </w:rPr>
            </w:pPr>
            <w:r>
              <w:rPr>
                <w:color w:val="000000"/>
                <w:lang w:eastAsia="pt-BR"/>
              </w:rPr>
              <w:t>DNIT</w:t>
            </w:r>
          </w:p>
        </w:tc>
        <w:tc>
          <w:tcPr>
            <w:tcW w:w="1100" w:type="dxa"/>
            <w:shd w:val="clear" w:color="auto" w:fill="auto"/>
            <w:vAlign w:val="center"/>
          </w:tcPr>
          <w:p w14:paraId="31968B23"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77649CDF" w14:textId="77777777" w:rsidR="008419D9" w:rsidRDefault="00D34F08">
            <w:pPr>
              <w:suppressAutoHyphens w:val="0"/>
              <w:rPr>
                <w:color w:val="000000"/>
                <w:lang w:eastAsia="pt-BR"/>
              </w:rPr>
            </w:pPr>
            <w:r>
              <w:rPr>
                <w:color w:val="000000"/>
                <w:lang w:eastAsia="pt-BR"/>
              </w:rPr>
              <w:t>Departamento Nacional de Infraestrutura de Transportes.</w:t>
            </w:r>
          </w:p>
        </w:tc>
      </w:tr>
      <w:tr w:rsidR="008419D9" w14:paraId="6CF56A06" w14:textId="77777777">
        <w:trPr>
          <w:trHeight w:val="340"/>
        </w:trPr>
        <w:tc>
          <w:tcPr>
            <w:tcW w:w="1099" w:type="dxa"/>
            <w:shd w:val="clear" w:color="auto" w:fill="auto"/>
            <w:vAlign w:val="center"/>
          </w:tcPr>
          <w:p w14:paraId="462CBFAE" w14:textId="77777777" w:rsidR="008419D9" w:rsidRDefault="00D34F08">
            <w:pPr>
              <w:suppressAutoHyphens w:val="0"/>
              <w:rPr>
                <w:color w:val="000000"/>
                <w:lang w:eastAsia="pt-BR"/>
              </w:rPr>
            </w:pPr>
            <w:r>
              <w:rPr>
                <w:color w:val="000000"/>
                <w:lang w:eastAsia="pt-BR"/>
              </w:rPr>
              <w:t>FTP</w:t>
            </w:r>
          </w:p>
        </w:tc>
        <w:tc>
          <w:tcPr>
            <w:tcW w:w="1100" w:type="dxa"/>
            <w:shd w:val="clear" w:color="auto" w:fill="auto"/>
            <w:vAlign w:val="center"/>
          </w:tcPr>
          <w:p w14:paraId="3DC23FA4"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601050B7" w14:textId="77777777" w:rsidR="008419D9" w:rsidRDefault="00D34F08">
            <w:pPr>
              <w:suppressAutoHyphens w:val="0"/>
              <w:rPr>
                <w:color w:val="000000"/>
                <w:lang w:eastAsia="pt-BR"/>
              </w:rPr>
            </w:pPr>
            <w:r>
              <w:rPr>
                <w:color w:val="000000"/>
                <w:lang w:eastAsia="pt-BR"/>
              </w:rPr>
              <w:t>Protocolo de Transferência de Arquivos</w:t>
            </w:r>
          </w:p>
        </w:tc>
      </w:tr>
      <w:tr w:rsidR="008419D9" w14:paraId="2B1E7195" w14:textId="77777777">
        <w:trPr>
          <w:trHeight w:val="340"/>
        </w:trPr>
        <w:tc>
          <w:tcPr>
            <w:tcW w:w="1099" w:type="dxa"/>
            <w:shd w:val="clear" w:color="auto" w:fill="auto"/>
            <w:vAlign w:val="center"/>
          </w:tcPr>
          <w:p w14:paraId="1DF15773" w14:textId="77777777" w:rsidR="008419D9" w:rsidRDefault="00D34F08">
            <w:pPr>
              <w:suppressAutoHyphens w:val="0"/>
              <w:rPr>
                <w:color w:val="000000"/>
                <w:lang w:eastAsia="pt-BR"/>
              </w:rPr>
            </w:pPr>
            <w:r>
              <w:rPr>
                <w:color w:val="000000"/>
                <w:lang w:eastAsia="pt-BR"/>
              </w:rPr>
              <w:t>HTTP</w:t>
            </w:r>
          </w:p>
        </w:tc>
        <w:tc>
          <w:tcPr>
            <w:tcW w:w="1100" w:type="dxa"/>
            <w:shd w:val="clear" w:color="auto" w:fill="auto"/>
            <w:vAlign w:val="center"/>
          </w:tcPr>
          <w:p w14:paraId="4EB4A693"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03674067" w14:textId="77777777" w:rsidR="008419D9" w:rsidRDefault="00D34F08">
            <w:pPr>
              <w:suppressAutoHyphens w:val="0"/>
              <w:rPr>
                <w:color w:val="000000"/>
                <w:lang w:eastAsia="pt-BR"/>
              </w:rPr>
            </w:pPr>
            <w:r>
              <w:rPr>
                <w:color w:val="000000"/>
                <w:lang w:eastAsia="pt-BR"/>
              </w:rPr>
              <w:t>Protocolo de Transferência de Hipertexto</w:t>
            </w:r>
          </w:p>
        </w:tc>
      </w:tr>
      <w:tr w:rsidR="008419D9" w14:paraId="683212FA" w14:textId="77777777">
        <w:trPr>
          <w:trHeight w:val="340"/>
        </w:trPr>
        <w:tc>
          <w:tcPr>
            <w:tcW w:w="1099" w:type="dxa"/>
            <w:shd w:val="clear" w:color="auto" w:fill="auto"/>
            <w:vAlign w:val="center"/>
          </w:tcPr>
          <w:p w14:paraId="49F82384" w14:textId="77777777" w:rsidR="008419D9" w:rsidRDefault="00D34F08">
            <w:pPr>
              <w:suppressAutoHyphens w:val="0"/>
              <w:rPr>
                <w:color w:val="000000"/>
                <w:lang w:eastAsia="pt-BR"/>
              </w:rPr>
            </w:pPr>
            <w:r>
              <w:rPr>
                <w:color w:val="000000"/>
                <w:lang w:eastAsia="pt-BR"/>
              </w:rPr>
              <w:t>IDE</w:t>
            </w:r>
          </w:p>
        </w:tc>
        <w:tc>
          <w:tcPr>
            <w:tcW w:w="1100" w:type="dxa"/>
            <w:shd w:val="clear" w:color="auto" w:fill="auto"/>
            <w:vAlign w:val="center"/>
          </w:tcPr>
          <w:p w14:paraId="4F77563E"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303479D1" w14:textId="77777777" w:rsidR="008419D9" w:rsidRDefault="00D34F08">
            <w:pPr>
              <w:suppressAutoHyphens w:val="0"/>
              <w:rPr>
                <w:color w:val="000000"/>
                <w:lang w:eastAsia="pt-BR"/>
              </w:rPr>
            </w:pPr>
            <w:r>
              <w:rPr>
                <w:color w:val="000000"/>
                <w:lang w:eastAsia="pt-BR"/>
              </w:rPr>
              <w:t>Ambiente de Desenvolvimento Integrado</w:t>
            </w:r>
          </w:p>
        </w:tc>
      </w:tr>
      <w:tr w:rsidR="008419D9" w14:paraId="73551ED1" w14:textId="77777777">
        <w:trPr>
          <w:trHeight w:val="340"/>
        </w:trPr>
        <w:tc>
          <w:tcPr>
            <w:tcW w:w="1099" w:type="dxa"/>
            <w:shd w:val="clear" w:color="auto" w:fill="auto"/>
            <w:vAlign w:val="center"/>
          </w:tcPr>
          <w:p w14:paraId="640EE8AB" w14:textId="77777777" w:rsidR="008419D9" w:rsidRDefault="00D34F08">
            <w:pPr>
              <w:suppressAutoHyphens w:val="0"/>
              <w:rPr>
                <w:color w:val="000000"/>
                <w:lang w:eastAsia="pt-BR"/>
              </w:rPr>
            </w:pPr>
            <w:r>
              <w:rPr>
                <w:color w:val="000000"/>
                <w:lang w:eastAsia="pt-BR"/>
              </w:rPr>
              <w:t>IEEE</w:t>
            </w:r>
          </w:p>
        </w:tc>
        <w:tc>
          <w:tcPr>
            <w:tcW w:w="1100" w:type="dxa"/>
            <w:shd w:val="clear" w:color="auto" w:fill="auto"/>
            <w:vAlign w:val="center"/>
          </w:tcPr>
          <w:p w14:paraId="2B00DEE2"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5B735A1E" w14:textId="77777777" w:rsidR="008419D9" w:rsidRDefault="00D34F08">
            <w:pPr>
              <w:suppressAutoHyphens w:val="0"/>
              <w:rPr>
                <w:color w:val="000000"/>
                <w:lang w:eastAsia="pt-BR"/>
              </w:rPr>
            </w:pPr>
            <w:r>
              <w:rPr>
                <w:color w:val="000000"/>
                <w:lang w:eastAsia="pt-BR"/>
              </w:rPr>
              <w:t>Instituto de Engenheiros Eletricistas e Eletrônicos</w:t>
            </w:r>
          </w:p>
        </w:tc>
      </w:tr>
      <w:tr w:rsidR="008419D9" w14:paraId="3B2268AC" w14:textId="77777777">
        <w:trPr>
          <w:trHeight w:val="340"/>
        </w:trPr>
        <w:tc>
          <w:tcPr>
            <w:tcW w:w="1099" w:type="dxa"/>
            <w:shd w:val="clear" w:color="auto" w:fill="auto"/>
            <w:vAlign w:val="center"/>
          </w:tcPr>
          <w:p w14:paraId="238C23AD" w14:textId="77777777" w:rsidR="008419D9" w:rsidRDefault="00D34F08">
            <w:pPr>
              <w:suppressAutoHyphens w:val="0"/>
              <w:rPr>
                <w:color w:val="000000"/>
                <w:lang w:eastAsia="pt-BR"/>
              </w:rPr>
            </w:pPr>
            <w:proofErr w:type="spellStart"/>
            <w:r>
              <w:rPr>
                <w:color w:val="000000"/>
                <w:lang w:eastAsia="pt-BR"/>
              </w:rPr>
              <w:t>IoT</w:t>
            </w:r>
            <w:proofErr w:type="spellEnd"/>
          </w:p>
        </w:tc>
        <w:tc>
          <w:tcPr>
            <w:tcW w:w="1100" w:type="dxa"/>
            <w:shd w:val="clear" w:color="auto" w:fill="auto"/>
            <w:vAlign w:val="center"/>
          </w:tcPr>
          <w:p w14:paraId="52415F1D"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30EACF60" w14:textId="77777777" w:rsidR="008419D9" w:rsidRDefault="00D34F08">
            <w:pPr>
              <w:suppressAutoHyphens w:val="0"/>
              <w:rPr>
                <w:color w:val="000000"/>
                <w:lang w:eastAsia="pt-BR"/>
              </w:rPr>
            </w:pPr>
            <w:r>
              <w:rPr>
                <w:color w:val="000000"/>
                <w:lang w:eastAsia="pt-BR"/>
              </w:rPr>
              <w:t>Internet das Coisas</w:t>
            </w:r>
          </w:p>
        </w:tc>
      </w:tr>
      <w:tr w:rsidR="008419D9" w14:paraId="4DB50F6A" w14:textId="77777777">
        <w:trPr>
          <w:trHeight w:val="340"/>
        </w:trPr>
        <w:tc>
          <w:tcPr>
            <w:tcW w:w="1099" w:type="dxa"/>
            <w:shd w:val="clear" w:color="auto" w:fill="auto"/>
            <w:vAlign w:val="center"/>
          </w:tcPr>
          <w:p w14:paraId="32165D4F" w14:textId="77777777" w:rsidR="008419D9" w:rsidRDefault="00D34F08">
            <w:pPr>
              <w:suppressAutoHyphens w:val="0"/>
              <w:rPr>
                <w:color w:val="000000"/>
                <w:lang w:eastAsia="pt-BR"/>
              </w:rPr>
            </w:pPr>
            <w:r>
              <w:rPr>
                <w:color w:val="000000"/>
                <w:lang w:eastAsia="pt-BR"/>
              </w:rPr>
              <w:t>JSON</w:t>
            </w:r>
          </w:p>
        </w:tc>
        <w:tc>
          <w:tcPr>
            <w:tcW w:w="1100" w:type="dxa"/>
            <w:shd w:val="clear" w:color="auto" w:fill="auto"/>
            <w:vAlign w:val="center"/>
          </w:tcPr>
          <w:p w14:paraId="1F067CD6"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56EFEF1D" w14:textId="77777777" w:rsidR="008419D9" w:rsidRDefault="00D34F08">
            <w:pPr>
              <w:suppressAutoHyphens w:val="0"/>
              <w:rPr>
                <w:color w:val="000000"/>
                <w:lang w:eastAsia="pt-BR"/>
              </w:rPr>
            </w:pPr>
            <w:r>
              <w:rPr>
                <w:color w:val="000000"/>
                <w:lang w:eastAsia="pt-BR"/>
              </w:rPr>
              <w:t xml:space="preserve">Notação de Objetos </w:t>
            </w:r>
            <w:proofErr w:type="spellStart"/>
            <w:r>
              <w:rPr>
                <w:color w:val="000000"/>
                <w:lang w:eastAsia="pt-BR"/>
              </w:rPr>
              <w:t>JavaScript</w:t>
            </w:r>
            <w:proofErr w:type="spellEnd"/>
          </w:p>
        </w:tc>
      </w:tr>
      <w:tr w:rsidR="008419D9" w14:paraId="3A780D85" w14:textId="77777777">
        <w:trPr>
          <w:trHeight w:val="340"/>
        </w:trPr>
        <w:tc>
          <w:tcPr>
            <w:tcW w:w="1099" w:type="dxa"/>
            <w:shd w:val="clear" w:color="auto" w:fill="auto"/>
            <w:vAlign w:val="center"/>
          </w:tcPr>
          <w:p w14:paraId="361D3438" w14:textId="77777777" w:rsidR="008419D9" w:rsidRDefault="00D34F08">
            <w:pPr>
              <w:suppressAutoHyphens w:val="0"/>
              <w:rPr>
                <w:color w:val="000000"/>
                <w:lang w:eastAsia="pt-BR"/>
              </w:rPr>
            </w:pPr>
            <w:r>
              <w:rPr>
                <w:color w:val="000000"/>
                <w:lang w:eastAsia="pt-BR"/>
              </w:rPr>
              <w:t>LSTM</w:t>
            </w:r>
          </w:p>
        </w:tc>
        <w:tc>
          <w:tcPr>
            <w:tcW w:w="1100" w:type="dxa"/>
            <w:shd w:val="clear" w:color="auto" w:fill="auto"/>
            <w:vAlign w:val="center"/>
          </w:tcPr>
          <w:p w14:paraId="1969129A"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6EFB51A5" w14:textId="77777777" w:rsidR="008419D9" w:rsidRDefault="00D34F08">
            <w:pPr>
              <w:suppressAutoHyphens w:val="0"/>
              <w:rPr>
                <w:color w:val="000000"/>
                <w:lang w:eastAsia="pt-BR"/>
              </w:rPr>
            </w:pPr>
            <w:r>
              <w:rPr>
                <w:color w:val="000000"/>
                <w:lang w:eastAsia="pt-BR"/>
              </w:rPr>
              <w:t>Memória de Longo Prazo</w:t>
            </w:r>
          </w:p>
        </w:tc>
      </w:tr>
      <w:tr w:rsidR="008419D9" w14:paraId="4BB8BEE9" w14:textId="77777777">
        <w:trPr>
          <w:trHeight w:val="340"/>
        </w:trPr>
        <w:tc>
          <w:tcPr>
            <w:tcW w:w="1099" w:type="dxa"/>
            <w:shd w:val="clear" w:color="auto" w:fill="auto"/>
            <w:vAlign w:val="center"/>
          </w:tcPr>
          <w:p w14:paraId="2AAB746B" w14:textId="77777777" w:rsidR="008419D9" w:rsidRDefault="00D34F08">
            <w:pPr>
              <w:suppressAutoHyphens w:val="0"/>
              <w:rPr>
                <w:color w:val="000000"/>
                <w:lang w:eastAsia="pt-BR"/>
              </w:rPr>
            </w:pPr>
            <w:r>
              <w:rPr>
                <w:color w:val="000000"/>
                <w:lang w:eastAsia="pt-BR"/>
              </w:rPr>
              <w:t>MBA</w:t>
            </w:r>
          </w:p>
        </w:tc>
        <w:tc>
          <w:tcPr>
            <w:tcW w:w="1100" w:type="dxa"/>
            <w:shd w:val="clear" w:color="auto" w:fill="auto"/>
            <w:vAlign w:val="center"/>
          </w:tcPr>
          <w:p w14:paraId="0E9E0331"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5EED2BDE" w14:textId="77777777" w:rsidR="008419D9" w:rsidRDefault="00D34F08">
            <w:pPr>
              <w:suppressAutoHyphens w:val="0"/>
              <w:rPr>
                <w:color w:val="000000"/>
                <w:lang w:eastAsia="pt-BR"/>
              </w:rPr>
            </w:pPr>
            <w:r>
              <w:rPr>
                <w:color w:val="000000"/>
                <w:lang w:eastAsia="pt-BR"/>
              </w:rPr>
              <w:t>Mestre em Administração de Negócios</w:t>
            </w:r>
          </w:p>
        </w:tc>
      </w:tr>
      <w:tr w:rsidR="008419D9" w14:paraId="6A7448C2" w14:textId="77777777">
        <w:trPr>
          <w:trHeight w:val="340"/>
        </w:trPr>
        <w:tc>
          <w:tcPr>
            <w:tcW w:w="1099" w:type="dxa"/>
            <w:shd w:val="clear" w:color="auto" w:fill="auto"/>
            <w:vAlign w:val="center"/>
          </w:tcPr>
          <w:p w14:paraId="0980D3A1" w14:textId="77777777" w:rsidR="008419D9" w:rsidRDefault="00D34F08">
            <w:pPr>
              <w:suppressAutoHyphens w:val="0"/>
              <w:rPr>
                <w:color w:val="000000"/>
                <w:lang w:eastAsia="pt-BR"/>
              </w:rPr>
            </w:pPr>
            <w:r>
              <w:rPr>
                <w:color w:val="000000"/>
                <w:lang w:eastAsia="pt-BR"/>
              </w:rPr>
              <w:t>OMS</w:t>
            </w:r>
          </w:p>
        </w:tc>
        <w:tc>
          <w:tcPr>
            <w:tcW w:w="1100" w:type="dxa"/>
            <w:shd w:val="clear" w:color="auto" w:fill="auto"/>
            <w:vAlign w:val="center"/>
          </w:tcPr>
          <w:p w14:paraId="2E4378F1"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6D838AE4" w14:textId="77777777" w:rsidR="008419D9" w:rsidRDefault="00D34F08">
            <w:pPr>
              <w:suppressAutoHyphens w:val="0"/>
              <w:rPr>
                <w:color w:val="000000"/>
                <w:lang w:eastAsia="pt-BR"/>
              </w:rPr>
            </w:pPr>
            <w:r>
              <w:rPr>
                <w:color w:val="000000"/>
                <w:lang w:eastAsia="pt-BR"/>
              </w:rPr>
              <w:t>Organização Mundial da Saúde</w:t>
            </w:r>
          </w:p>
        </w:tc>
      </w:tr>
      <w:tr w:rsidR="008419D9" w14:paraId="460E169A" w14:textId="77777777">
        <w:trPr>
          <w:trHeight w:val="340"/>
        </w:trPr>
        <w:tc>
          <w:tcPr>
            <w:tcW w:w="1099" w:type="dxa"/>
            <w:shd w:val="clear" w:color="auto" w:fill="auto"/>
            <w:vAlign w:val="center"/>
          </w:tcPr>
          <w:p w14:paraId="0A18251A" w14:textId="77777777" w:rsidR="008419D9" w:rsidRDefault="00D34F08">
            <w:pPr>
              <w:suppressAutoHyphens w:val="0"/>
              <w:rPr>
                <w:color w:val="000000"/>
                <w:lang w:eastAsia="pt-BR"/>
              </w:rPr>
            </w:pPr>
            <w:r>
              <w:rPr>
                <w:color w:val="000000"/>
                <w:lang w:eastAsia="pt-BR"/>
              </w:rPr>
              <w:t>REST</w:t>
            </w:r>
          </w:p>
        </w:tc>
        <w:tc>
          <w:tcPr>
            <w:tcW w:w="1100" w:type="dxa"/>
            <w:shd w:val="clear" w:color="auto" w:fill="auto"/>
            <w:vAlign w:val="center"/>
          </w:tcPr>
          <w:p w14:paraId="5B541C21"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44C7F4FB" w14:textId="77777777" w:rsidR="008419D9" w:rsidRDefault="00D34F08">
            <w:pPr>
              <w:suppressAutoHyphens w:val="0"/>
              <w:rPr>
                <w:color w:val="000000"/>
                <w:lang w:eastAsia="pt-BR"/>
              </w:rPr>
            </w:pPr>
            <w:r>
              <w:rPr>
                <w:color w:val="000000"/>
                <w:lang w:eastAsia="pt-BR"/>
              </w:rPr>
              <w:t>Transferência de Estado Representacional</w:t>
            </w:r>
          </w:p>
        </w:tc>
      </w:tr>
      <w:tr w:rsidR="008419D9" w14:paraId="6B6625D3" w14:textId="77777777">
        <w:trPr>
          <w:trHeight w:val="340"/>
        </w:trPr>
        <w:tc>
          <w:tcPr>
            <w:tcW w:w="1099" w:type="dxa"/>
            <w:shd w:val="clear" w:color="auto" w:fill="auto"/>
            <w:vAlign w:val="center"/>
          </w:tcPr>
          <w:p w14:paraId="2585EE7C" w14:textId="77777777" w:rsidR="008419D9" w:rsidRDefault="00D34F08">
            <w:pPr>
              <w:suppressAutoHyphens w:val="0"/>
              <w:rPr>
                <w:color w:val="000000"/>
                <w:lang w:eastAsia="pt-BR"/>
              </w:rPr>
            </w:pPr>
            <w:r>
              <w:rPr>
                <w:color w:val="000000"/>
                <w:lang w:eastAsia="pt-BR"/>
              </w:rPr>
              <w:t>RNN</w:t>
            </w:r>
          </w:p>
        </w:tc>
        <w:tc>
          <w:tcPr>
            <w:tcW w:w="1100" w:type="dxa"/>
            <w:shd w:val="clear" w:color="auto" w:fill="auto"/>
            <w:vAlign w:val="center"/>
          </w:tcPr>
          <w:p w14:paraId="1E1ACB0A"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04EBF6C2" w14:textId="77777777" w:rsidR="008419D9" w:rsidRDefault="00D34F08">
            <w:pPr>
              <w:suppressAutoHyphens w:val="0"/>
              <w:rPr>
                <w:color w:val="000000"/>
                <w:lang w:eastAsia="pt-BR"/>
              </w:rPr>
            </w:pPr>
            <w:r>
              <w:rPr>
                <w:color w:val="000000"/>
                <w:lang w:eastAsia="pt-BR"/>
              </w:rPr>
              <w:t>Rede Neural Recorrente</w:t>
            </w:r>
          </w:p>
        </w:tc>
      </w:tr>
      <w:tr w:rsidR="008419D9" w14:paraId="53AA472A" w14:textId="77777777">
        <w:trPr>
          <w:trHeight w:val="340"/>
        </w:trPr>
        <w:tc>
          <w:tcPr>
            <w:tcW w:w="1099" w:type="dxa"/>
            <w:shd w:val="clear" w:color="auto" w:fill="auto"/>
            <w:vAlign w:val="center"/>
          </w:tcPr>
          <w:p w14:paraId="48C5F614" w14:textId="77777777" w:rsidR="008419D9" w:rsidRDefault="00D34F08">
            <w:pPr>
              <w:suppressAutoHyphens w:val="0"/>
              <w:rPr>
                <w:color w:val="000000"/>
                <w:lang w:eastAsia="pt-BR"/>
              </w:rPr>
            </w:pPr>
            <w:r>
              <w:rPr>
                <w:color w:val="000000"/>
                <w:lang w:eastAsia="pt-BR"/>
              </w:rPr>
              <w:t>RPC</w:t>
            </w:r>
          </w:p>
        </w:tc>
        <w:tc>
          <w:tcPr>
            <w:tcW w:w="1100" w:type="dxa"/>
            <w:shd w:val="clear" w:color="auto" w:fill="auto"/>
            <w:vAlign w:val="center"/>
          </w:tcPr>
          <w:p w14:paraId="6D7E42CA"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1FD5444F" w14:textId="77777777" w:rsidR="008419D9" w:rsidRDefault="00D34F08">
            <w:pPr>
              <w:suppressAutoHyphens w:val="0"/>
              <w:rPr>
                <w:color w:val="000000"/>
                <w:lang w:eastAsia="pt-BR"/>
              </w:rPr>
            </w:pPr>
            <w:r>
              <w:rPr>
                <w:color w:val="000000"/>
                <w:lang w:eastAsia="pt-BR"/>
              </w:rPr>
              <w:t>Chamada de Procedimento Remoto</w:t>
            </w:r>
          </w:p>
        </w:tc>
      </w:tr>
      <w:tr w:rsidR="008419D9" w14:paraId="1CDA20B8" w14:textId="77777777">
        <w:trPr>
          <w:trHeight w:val="340"/>
        </w:trPr>
        <w:tc>
          <w:tcPr>
            <w:tcW w:w="1099" w:type="dxa"/>
            <w:shd w:val="clear" w:color="auto" w:fill="auto"/>
            <w:vAlign w:val="center"/>
          </w:tcPr>
          <w:p w14:paraId="46790680" w14:textId="77777777" w:rsidR="008419D9" w:rsidRDefault="00D34F08">
            <w:pPr>
              <w:suppressAutoHyphens w:val="0"/>
              <w:rPr>
                <w:color w:val="000000"/>
                <w:lang w:eastAsia="pt-BR"/>
              </w:rPr>
            </w:pPr>
            <w:r>
              <w:rPr>
                <w:color w:val="000000"/>
                <w:lang w:eastAsia="pt-BR"/>
              </w:rPr>
              <w:t>SMTP</w:t>
            </w:r>
          </w:p>
        </w:tc>
        <w:tc>
          <w:tcPr>
            <w:tcW w:w="1100" w:type="dxa"/>
            <w:shd w:val="clear" w:color="auto" w:fill="auto"/>
            <w:vAlign w:val="center"/>
          </w:tcPr>
          <w:p w14:paraId="2BFB3A16"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5FF032CF" w14:textId="77777777" w:rsidR="008419D9" w:rsidRDefault="00D34F08">
            <w:pPr>
              <w:suppressAutoHyphens w:val="0"/>
              <w:rPr>
                <w:color w:val="000000"/>
                <w:lang w:eastAsia="pt-BR"/>
              </w:rPr>
            </w:pPr>
            <w:r>
              <w:rPr>
                <w:color w:val="000000"/>
                <w:lang w:eastAsia="pt-BR"/>
              </w:rPr>
              <w:t>Protocolo de Transferência de Correio Simples</w:t>
            </w:r>
          </w:p>
        </w:tc>
      </w:tr>
      <w:tr w:rsidR="008419D9" w14:paraId="2CC56E56" w14:textId="77777777">
        <w:trPr>
          <w:trHeight w:val="340"/>
        </w:trPr>
        <w:tc>
          <w:tcPr>
            <w:tcW w:w="1099" w:type="dxa"/>
            <w:shd w:val="clear" w:color="auto" w:fill="auto"/>
            <w:vAlign w:val="center"/>
          </w:tcPr>
          <w:p w14:paraId="7725ED6F" w14:textId="77777777" w:rsidR="008419D9" w:rsidRDefault="00D34F08">
            <w:pPr>
              <w:suppressAutoHyphens w:val="0"/>
              <w:rPr>
                <w:color w:val="000000"/>
                <w:lang w:eastAsia="pt-BR"/>
              </w:rPr>
            </w:pPr>
            <w:r>
              <w:rPr>
                <w:color w:val="000000"/>
                <w:lang w:eastAsia="pt-BR"/>
              </w:rPr>
              <w:t>SOAP</w:t>
            </w:r>
          </w:p>
        </w:tc>
        <w:tc>
          <w:tcPr>
            <w:tcW w:w="1100" w:type="dxa"/>
            <w:shd w:val="clear" w:color="auto" w:fill="auto"/>
            <w:vAlign w:val="center"/>
          </w:tcPr>
          <w:p w14:paraId="0512BD2E"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3AF038F2" w14:textId="77777777" w:rsidR="008419D9" w:rsidRDefault="00D34F08">
            <w:pPr>
              <w:suppressAutoHyphens w:val="0"/>
              <w:rPr>
                <w:color w:val="000000"/>
                <w:lang w:eastAsia="pt-BR"/>
              </w:rPr>
            </w:pPr>
            <w:r>
              <w:rPr>
                <w:color w:val="000000"/>
                <w:lang w:eastAsia="pt-BR"/>
              </w:rPr>
              <w:t>Protocolo Simples de Acesso a Objetos</w:t>
            </w:r>
          </w:p>
        </w:tc>
      </w:tr>
      <w:tr w:rsidR="008419D9" w14:paraId="4056CEBC" w14:textId="77777777">
        <w:trPr>
          <w:trHeight w:val="340"/>
        </w:trPr>
        <w:tc>
          <w:tcPr>
            <w:tcW w:w="1099" w:type="dxa"/>
            <w:shd w:val="clear" w:color="auto" w:fill="auto"/>
            <w:vAlign w:val="center"/>
          </w:tcPr>
          <w:p w14:paraId="2D26AB97" w14:textId="77777777" w:rsidR="008419D9" w:rsidRDefault="00D34F08">
            <w:pPr>
              <w:suppressAutoHyphens w:val="0"/>
              <w:rPr>
                <w:color w:val="000000"/>
                <w:lang w:eastAsia="pt-BR"/>
              </w:rPr>
            </w:pPr>
            <w:r>
              <w:rPr>
                <w:color w:val="000000"/>
                <w:lang w:eastAsia="pt-BR"/>
              </w:rPr>
              <w:t>UFRJ</w:t>
            </w:r>
          </w:p>
        </w:tc>
        <w:tc>
          <w:tcPr>
            <w:tcW w:w="1100" w:type="dxa"/>
            <w:shd w:val="clear" w:color="auto" w:fill="auto"/>
            <w:vAlign w:val="center"/>
          </w:tcPr>
          <w:p w14:paraId="3F918B3C"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4D974C4C" w14:textId="77777777" w:rsidR="008419D9" w:rsidRDefault="00D34F08">
            <w:pPr>
              <w:suppressAutoHyphens w:val="0"/>
              <w:rPr>
                <w:color w:val="000000"/>
                <w:lang w:eastAsia="pt-BR"/>
              </w:rPr>
            </w:pPr>
            <w:r>
              <w:rPr>
                <w:color w:val="000000"/>
                <w:lang w:eastAsia="pt-BR"/>
              </w:rPr>
              <w:t>Universidade Federal do Rio de Janeiro</w:t>
            </w:r>
          </w:p>
        </w:tc>
      </w:tr>
      <w:tr w:rsidR="008419D9" w14:paraId="14C0CCD2" w14:textId="77777777">
        <w:trPr>
          <w:trHeight w:val="340"/>
        </w:trPr>
        <w:tc>
          <w:tcPr>
            <w:tcW w:w="1099" w:type="dxa"/>
            <w:shd w:val="clear" w:color="auto" w:fill="auto"/>
            <w:vAlign w:val="center"/>
          </w:tcPr>
          <w:p w14:paraId="5D45D4F1" w14:textId="77777777" w:rsidR="008419D9" w:rsidRDefault="00D34F08">
            <w:pPr>
              <w:suppressAutoHyphens w:val="0"/>
              <w:rPr>
                <w:color w:val="000000"/>
                <w:lang w:eastAsia="pt-BR"/>
              </w:rPr>
            </w:pPr>
            <w:r>
              <w:rPr>
                <w:color w:val="000000"/>
                <w:lang w:eastAsia="pt-BR"/>
              </w:rPr>
              <w:t>URL</w:t>
            </w:r>
          </w:p>
        </w:tc>
        <w:tc>
          <w:tcPr>
            <w:tcW w:w="1100" w:type="dxa"/>
            <w:shd w:val="clear" w:color="auto" w:fill="auto"/>
            <w:vAlign w:val="center"/>
          </w:tcPr>
          <w:p w14:paraId="5B0708CD"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37E985DA" w14:textId="77777777" w:rsidR="008419D9" w:rsidRDefault="00D34F08">
            <w:pPr>
              <w:suppressAutoHyphens w:val="0"/>
              <w:rPr>
                <w:color w:val="000000"/>
                <w:lang w:eastAsia="pt-BR"/>
              </w:rPr>
            </w:pPr>
            <w:r>
              <w:rPr>
                <w:color w:val="000000"/>
                <w:lang w:eastAsia="pt-BR"/>
              </w:rPr>
              <w:t>Localizador Uniforme de Recursos</w:t>
            </w:r>
          </w:p>
        </w:tc>
      </w:tr>
      <w:tr w:rsidR="008419D9" w14:paraId="163930A9" w14:textId="77777777">
        <w:trPr>
          <w:trHeight w:val="340"/>
        </w:trPr>
        <w:tc>
          <w:tcPr>
            <w:tcW w:w="1099" w:type="dxa"/>
            <w:shd w:val="clear" w:color="auto" w:fill="auto"/>
            <w:vAlign w:val="center"/>
          </w:tcPr>
          <w:p w14:paraId="437E58D9" w14:textId="77777777" w:rsidR="008419D9" w:rsidRDefault="00D34F08">
            <w:pPr>
              <w:suppressAutoHyphens w:val="0"/>
              <w:rPr>
                <w:color w:val="000000"/>
                <w:lang w:eastAsia="pt-BR"/>
              </w:rPr>
            </w:pPr>
            <w:r>
              <w:rPr>
                <w:color w:val="000000"/>
                <w:lang w:eastAsia="pt-BR"/>
              </w:rPr>
              <w:t>WSDL</w:t>
            </w:r>
          </w:p>
        </w:tc>
        <w:tc>
          <w:tcPr>
            <w:tcW w:w="1100" w:type="dxa"/>
            <w:shd w:val="clear" w:color="auto" w:fill="auto"/>
            <w:vAlign w:val="center"/>
          </w:tcPr>
          <w:p w14:paraId="61235E63"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24E8E8D6" w14:textId="77777777" w:rsidR="008419D9" w:rsidRDefault="00D34F08">
            <w:pPr>
              <w:suppressAutoHyphens w:val="0"/>
              <w:rPr>
                <w:color w:val="000000"/>
                <w:lang w:eastAsia="pt-BR"/>
              </w:rPr>
            </w:pPr>
            <w:r>
              <w:rPr>
                <w:color w:val="000000"/>
                <w:lang w:eastAsia="pt-BR"/>
              </w:rPr>
              <w:t>Descrição de Linguagem de Web Services</w:t>
            </w:r>
          </w:p>
        </w:tc>
      </w:tr>
      <w:tr w:rsidR="008419D9" w14:paraId="7B678EF3" w14:textId="77777777">
        <w:trPr>
          <w:trHeight w:val="340"/>
        </w:trPr>
        <w:tc>
          <w:tcPr>
            <w:tcW w:w="1099" w:type="dxa"/>
            <w:shd w:val="clear" w:color="auto" w:fill="auto"/>
            <w:vAlign w:val="center"/>
          </w:tcPr>
          <w:p w14:paraId="2B0C91D9" w14:textId="77777777" w:rsidR="008419D9" w:rsidRDefault="00D34F08">
            <w:pPr>
              <w:suppressAutoHyphens w:val="0"/>
              <w:rPr>
                <w:color w:val="000000"/>
                <w:lang w:eastAsia="pt-BR"/>
              </w:rPr>
            </w:pPr>
            <w:r>
              <w:rPr>
                <w:color w:val="000000"/>
                <w:lang w:eastAsia="pt-BR"/>
              </w:rPr>
              <w:t>XML</w:t>
            </w:r>
          </w:p>
        </w:tc>
        <w:tc>
          <w:tcPr>
            <w:tcW w:w="1100" w:type="dxa"/>
            <w:shd w:val="clear" w:color="auto" w:fill="auto"/>
            <w:vAlign w:val="center"/>
          </w:tcPr>
          <w:p w14:paraId="1C43EC21" w14:textId="77777777" w:rsidR="008419D9" w:rsidRDefault="00D34F08">
            <w:pPr>
              <w:suppressAutoHyphens w:val="0"/>
              <w:jc w:val="center"/>
              <w:rPr>
                <w:color w:val="000000"/>
                <w:lang w:eastAsia="pt-BR"/>
              </w:rPr>
            </w:pPr>
            <w:r>
              <w:rPr>
                <w:color w:val="000000"/>
                <w:lang w:eastAsia="pt-BR"/>
              </w:rPr>
              <w:t>-</w:t>
            </w:r>
          </w:p>
        </w:tc>
        <w:tc>
          <w:tcPr>
            <w:tcW w:w="5561" w:type="dxa"/>
            <w:shd w:val="clear" w:color="auto" w:fill="auto"/>
            <w:vAlign w:val="center"/>
          </w:tcPr>
          <w:p w14:paraId="74C66D99" w14:textId="77777777" w:rsidR="008419D9" w:rsidRDefault="00D34F08">
            <w:pPr>
              <w:suppressAutoHyphens w:val="0"/>
              <w:rPr>
                <w:color w:val="000000"/>
                <w:lang w:eastAsia="pt-BR"/>
              </w:rPr>
            </w:pPr>
            <w:r>
              <w:rPr>
                <w:color w:val="000000"/>
                <w:lang w:eastAsia="pt-BR"/>
              </w:rPr>
              <w:t>Linguagem Extensível de Marcação Genérica</w:t>
            </w:r>
          </w:p>
        </w:tc>
      </w:tr>
    </w:tbl>
    <w:p w14:paraId="4EE3F098" w14:textId="77777777" w:rsidR="008419D9" w:rsidRDefault="008419D9">
      <w:pPr>
        <w:spacing w:line="360" w:lineRule="auto"/>
        <w:jc w:val="both"/>
      </w:pPr>
    </w:p>
    <w:p w14:paraId="1991DBDA" w14:textId="77777777" w:rsidR="008419D9" w:rsidRDefault="00D34F08">
      <w:pPr>
        <w:spacing w:line="360" w:lineRule="auto"/>
      </w:pPr>
      <w:r>
        <w:br w:type="page"/>
      </w:r>
    </w:p>
    <w:p w14:paraId="0BABEB80" w14:textId="77777777" w:rsidR="008419D9" w:rsidRDefault="00D34F08">
      <w:r>
        <w:rPr>
          <w:b/>
          <w:sz w:val="48"/>
          <w:szCs w:val="48"/>
        </w:rPr>
        <w:lastRenderedPageBreak/>
        <w:t>Sumário</w:t>
      </w:r>
    </w:p>
    <w:p w14:paraId="5D7654E8" w14:textId="77777777" w:rsidR="008419D9" w:rsidRDefault="008419D9">
      <w:pPr>
        <w:rPr>
          <w:b/>
          <w:sz w:val="28"/>
          <w:szCs w:val="28"/>
        </w:rPr>
      </w:pPr>
    </w:p>
    <w:sdt>
      <w:sdtPr>
        <w:rPr>
          <w:rFonts w:ascii="Times New Roman" w:eastAsia="Times New Roman" w:hAnsi="Times New Roman" w:cs="Times New Roman"/>
          <w:color w:val="auto"/>
          <w:sz w:val="24"/>
          <w:szCs w:val="24"/>
          <w:lang w:eastAsia="zh-CN"/>
        </w:rPr>
        <w:id w:val="107499685"/>
        <w:docPartObj>
          <w:docPartGallery w:val="Table of Contents"/>
          <w:docPartUnique/>
        </w:docPartObj>
      </w:sdtPr>
      <w:sdtContent>
        <w:p w14:paraId="1FA42618" w14:textId="77777777" w:rsidR="008419D9" w:rsidRDefault="008419D9">
          <w:pPr>
            <w:pStyle w:val="CabealhodoSumrio"/>
          </w:pPr>
        </w:p>
        <w:p w14:paraId="74AD7120" w14:textId="517C97A4" w:rsidR="00950CA4" w:rsidRDefault="00D34F08">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TOC \z \o "1-3" \u \h</w:instrText>
          </w:r>
          <w:r>
            <w:fldChar w:fldCharType="separate"/>
          </w:r>
          <w:hyperlink w:anchor="_Toc513052809" w:history="1">
            <w:r w:rsidR="00950CA4" w:rsidRPr="008230B2">
              <w:rPr>
                <w:rStyle w:val="Hyperlink"/>
                <w:noProof/>
              </w:rPr>
              <w:t>Introdução</w:t>
            </w:r>
            <w:r w:rsidR="00950CA4">
              <w:rPr>
                <w:noProof/>
                <w:webHidden/>
              </w:rPr>
              <w:tab/>
            </w:r>
            <w:r w:rsidR="00950CA4">
              <w:rPr>
                <w:noProof/>
                <w:webHidden/>
              </w:rPr>
              <w:fldChar w:fldCharType="begin"/>
            </w:r>
            <w:r w:rsidR="00950CA4">
              <w:rPr>
                <w:noProof/>
                <w:webHidden/>
              </w:rPr>
              <w:instrText xml:space="preserve"> PAGEREF _Toc513052809 \h </w:instrText>
            </w:r>
            <w:r w:rsidR="00950CA4">
              <w:rPr>
                <w:noProof/>
                <w:webHidden/>
              </w:rPr>
            </w:r>
            <w:r w:rsidR="00950CA4">
              <w:rPr>
                <w:noProof/>
                <w:webHidden/>
              </w:rPr>
              <w:fldChar w:fldCharType="separate"/>
            </w:r>
            <w:r w:rsidR="00950CA4">
              <w:rPr>
                <w:noProof/>
                <w:webHidden/>
              </w:rPr>
              <w:t>14</w:t>
            </w:r>
            <w:r w:rsidR="00950CA4">
              <w:rPr>
                <w:noProof/>
                <w:webHidden/>
              </w:rPr>
              <w:fldChar w:fldCharType="end"/>
            </w:r>
          </w:hyperlink>
        </w:p>
        <w:p w14:paraId="3CD9BFBA" w14:textId="3952B064"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0" w:history="1">
            <w:r w:rsidR="00950CA4" w:rsidRPr="008230B2">
              <w:rPr>
                <w:rStyle w:val="Hyperlink"/>
                <w:noProof/>
              </w:rPr>
              <w:t>1.1 – Tema</w:t>
            </w:r>
            <w:r w:rsidR="00950CA4">
              <w:rPr>
                <w:noProof/>
                <w:webHidden/>
              </w:rPr>
              <w:tab/>
            </w:r>
            <w:r w:rsidR="00950CA4">
              <w:rPr>
                <w:noProof/>
                <w:webHidden/>
              </w:rPr>
              <w:fldChar w:fldCharType="begin"/>
            </w:r>
            <w:r w:rsidR="00950CA4">
              <w:rPr>
                <w:noProof/>
                <w:webHidden/>
              </w:rPr>
              <w:instrText xml:space="preserve"> PAGEREF _Toc513052810 \h </w:instrText>
            </w:r>
            <w:r w:rsidR="00950CA4">
              <w:rPr>
                <w:noProof/>
                <w:webHidden/>
              </w:rPr>
            </w:r>
            <w:r w:rsidR="00950CA4">
              <w:rPr>
                <w:noProof/>
                <w:webHidden/>
              </w:rPr>
              <w:fldChar w:fldCharType="separate"/>
            </w:r>
            <w:r w:rsidR="00950CA4">
              <w:rPr>
                <w:noProof/>
                <w:webHidden/>
              </w:rPr>
              <w:t>14</w:t>
            </w:r>
            <w:r w:rsidR="00950CA4">
              <w:rPr>
                <w:noProof/>
                <w:webHidden/>
              </w:rPr>
              <w:fldChar w:fldCharType="end"/>
            </w:r>
          </w:hyperlink>
        </w:p>
        <w:p w14:paraId="089D1A04" w14:textId="7020BB12"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1" w:history="1">
            <w:r w:rsidR="00950CA4" w:rsidRPr="008230B2">
              <w:rPr>
                <w:rStyle w:val="Hyperlink"/>
                <w:noProof/>
              </w:rPr>
              <w:t>1.2 – Delimitação</w:t>
            </w:r>
            <w:r w:rsidR="00950CA4">
              <w:rPr>
                <w:noProof/>
                <w:webHidden/>
              </w:rPr>
              <w:tab/>
            </w:r>
            <w:r w:rsidR="00950CA4">
              <w:rPr>
                <w:noProof/>
                <w:webHidden/>
              </w:rPr>
              <w:fldChar w:fldCharType="begin"/>
            </w:r>
            <w:r w:rsidR="00950CA4">
              <w:rPr>
                <w:noProof/>
                <w:webHidden/>
              </w:rPr>
              <w:instrText xml:space="preserve"> PAGEREF _Toc513052811 \h </w:instrText>
            </w:r>
            <w:r w:rsidR="00950CA4">
              <w:rPr>
                <w:noProof/>
                <w:webHidden/>
              </w:rPr>
            </w:r>
            <w:r w:rsidR="00950CA4">
              <w:rPr>
                <w:noProof/>
                <w:webHidden/>
              </w:rPr>
              <w:fldChar w:fldCharType="separate"/>
            </w:r>
            <w:r w:rsidR="00950CA4">
              <w:rPr>
                <w:noProof/>
                <w:webHidden/>
              </w:rPr>
              <w:t>14</w:t>
            </w:r>
            <w:r w:rsidR="00950CA4">
              <w:rPr>
                <w:noProof/>
                <w:webHidden/>
              </w:rPr>
              <w:fldChar w:fldCharType="end"/>
            </w:r>
          </w:hyperlink>
        </w:p>
        <w:p w14:paraId="0DFBBDF5" w14:textId="3B3F1B8A"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2" w:history="1">
            <w:r w:rsidR="00950CA4" w:rsidRPr="008230B2">
              <w:rPr>
                <w:rStyle w:val="Hyperlink"/>
                <w:noProof/>
              </w:rPr>
              <w:t>1.3 – Justificativa</w:t>
            </w:r>
            <w:r w:rsidR="00950CA4">
              <w:rPr>
                <w:noProof/>
                <w:webHidden/>
              </w:rPr>
              <w:tab/>
            </w:r>
            <w:r w:rsidR="00950CA4">
              <w:rPr>
                <w:noProof/>
                <w:webHidden/>
              </w:rPr>
              <w:fldChar w:fldCharType="begin"/>
            </w:r>
            <w:r w:rsidR="00950CA4">
              <w:rPr>
                <w:noProof/>
                <w:webHidden/>
              </w:rPr>
              <w:instrText xml:space="preserve"> PAGEREF _Toc513052812 \h </w:instrText>
            </w:r>
            <w:r w:rsidR="00950CA4">
              <w:rPr>
                <w:noProof/>
                <w:webHidden/>
              </w:rPr>
            </w:r>
            <w:r w:rsidR="00950CA4">
              <w:rPr>
                <w:noProof/>
                <w:webHidden/>
              </w:rPr>
              <w:fldChar w:fldCharType="separate"/>
            </w:r>
            <w:r w:rsidR="00950CA4">
              <w:rPr>
                <w:noProof/>
                <w:webHidden/>
              </w:rPr>
              <w:t>15</w:t>
            </w:r>
            <w:r w:rsidR="00950CA4">
              <w:rPr>
                <w:noProof/>
                <w:webHidden/>
              </w:rPr>
              <w:fldChar w:fldCharType="end"/>
            </w:r>
          </w:hyperlink>
        </w:p>
        <w:p w14:paraId="0DB323D1" w14:textId="65347174"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3" w:history="1">
            <w:r w:rsidR="00950CA4" w:rsidRPr="008230B2">
              <w:rPr>
                <w:rStyle w:val="Hyperlink"/>
                <w:noProof/>
              </w:rPr>
              <w:t>1.4 – Objetivos</w:t>
            </w:r>
            <w:r w:rsidR="00950CA4">
              <w:rPr>
                <w:noProof/>
                <w:webHidden/>
              </w:rPr>
              <w:tab/>
            </w:r>
            <w:r w:rsidR="00950CA4">
              <w:rPr>
                <w:noProof/>
                <w:webHidden/>
              </w:rPr>
              <w:fldChar w:fldCharType="begin"/>
            </w:r>
            <w:r w:rsidR="00950CA4">
              <w:rPr>
                <w:noProof/>
                <w:webHidden/>
              </w:rPr>
              <w:instrText xml:space="preserve"> PAGEREF _Toc513052813 \h </w:instrText>
            </w:r>
            <w:r w:rsidR="00950CA4">
              <w:rPr>
                <w:noProof/>
                <w:webHidden/>
              </w:rPr>
            </w:r>
            <w:r w:rsidR="00950CA4">
              <w:rPr>
                <w:noProof/>
                <w:webHidden/>
              </w:rPr>
              <w:fldChar w:fldCharType="separate"/>
            </w:r>
            <w:r w:rsidR="00950CA4">
              <w:rPr>
                <w:noProof/>
                <w:webHidden/>
              </w:rPr>
              <w:t>16</w:t>
            </w:r>
            <w:r w:rsidR="00950CA4">
              <w:rPr>
                <w:noProof/>
                <w:webHidden/>
              </w:rPr>
              <w:fldChar w:fldCharType="end"/>
            </w:r>
          </w:hyperlink>
        </w:p>
        <w:p w14:paraId="2C71CB2A" w14:textId="2698889C"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4" w:history="1">
            <w:r w:rsidR="00950CA4" w:rsidRPr="008230B2">
              <w:rPr>
                <w:rStyle w:val="Hyperlink"/>
                <w:noProof/>
              </w:rPr>
              <w:t>1.5 – Metodologia</w:t>
            </w:r>
            <w:r w:rsidR="00950CA4">
              <w:rPr>
                <w:noProof/>
                <w:webHidden/>
              </w:rPr>
              <w:tab/>
            </w:r>
            <w:r w:rsidR="00950CA4">
              <w:rPr>
                <w:noProof/>
                <w:webHidden/>
              </w:rPr>
              <w:fldChar w:fldCharType="begin"/>
            </w:r>
            <w:r w:rsidR="00950CA4">
              <w:rPr>
                <w:noProof/>
                <w:webHidden/>
              </w:rPr>
              <w:instrText xml:space="preserve"> PAGEREF _Toc513052814 \h </w:instrText>
            </w:r>
            <w:r w:rsidR="00950CA4">
              <w:rPr>
                <w:noProof/>
                <w:webHidden/>
              </w:rPr>
            </w:r>
            <w:r w:rsidR="00950CA4">
              <w:rPr>
                <w:noProof/>
                <w:webHidden/>
              </w:rPr>
              <w:fldChar w:fldCharType="separate"/>
            </w:r>
            <w:r w:rsidR="00950CA4">
              <w:rPr>
                <w:noProof/>
                <w:webHidden/>
              </w:rPr>
              <w:t>16</w:t>
            </w:r>
            <w:r w:rsidR="00950CA4">
              <w:rPr>
                <w:noProof/>
                <w:webHidden/>
              </w:rPr>
              <w:fldChar w:fldCharType="end"/>
            </w:r>
          </w:hyperlink>
        </w:p>
        <w:p w14:paraId="248BD39D" w14:textId="6E198C01"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5" w:history="1">
            <w:r w:rsidR="00950CA4" w:rsidRPr="008230B2">
              <w:rPr>
                <w:rStyle w:val="Hyperlink"/>
                <w:noProof/>
              </w:rPr>
              <w:t>1.6 – Descrição</w:t>
            </w:r>
            <w:r w:rsidR="00950CA4">
              <w:rPr>
                <w:noProof/>
                <w:webHidden/>
              </w:rPr>
              <w:tab/>
            </w:r>
            <w:r w:rsidR="00950CA4">
              <w:rPr>
                <w:noProof/>
                <w:webHidden/>
              </w:rPr>
              <w:fldChar w:fldCharType="begin"/>
            </w:r>
            <w:r w:rsidR="00950CA4">
              <w:rPr>
                <w:noProof/>
                <w:webHidden/>
              </w:rPr>
              <w:instrText xml:space="preserve"> PAGEREF _Toc513052815 \h </w:instrText>
            </w:r>
            <w:r w:rsidR="00950CA4">
              <w:rPr>
                <w:noProof/>
                <w:webHidden/>
              </w:rPr>
            </w:r>
            <w:r w:rsidR="00950CA4">
              <w:rPr>
                <w:noProof/>
                <w:webHidden/>
              </w:rPr>
              <w:fldChar w:fldCharType="separate"/>
            </w:r>
            <w:r w:rsidR="00950CA4">
              <w:rPr>
                <w:noProof/>
                <w:webHidden/>
              </w:rPr>
              <w:t>17</w:t>
            </w:r>
            <w:r w:rsidR="00950CA4">
              <w:rPr>
                <w:noProof/>
                <w:webHidden/>
              </w:rPr>
              <w:fldChar w:fldCharType="end"/>
            </w:r>
          </w:hyperlink>
        </w:p>
        <w:p w14:paraId="23420135" w14:textId="5AA11628"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16" w:history="1">
            <w:r w:rsidR="00950CA4" w:rsidRPr="008230B2">
              <w:rPr>
                <w:rStyle w:val="Hyperlink"/>
                <w:noProof/>
              </w:rPr>
              <w:t>Fundamentação Teórica</w:t>
            </w:r>
            <w:r w:rsidR="00950CA4">
              <w:rPr>
                <w:noProof/>
                <w:webHidden/>
              </w:rPr>
              <w:tab/>
            </w:r>
            <w:r w:rsidR="00950CA4">
              <w:rPr>
                <w:noProof/>
                <w:webHidden/>
              </w:rPr>
              <w:fldChar w:fldCharType="begin"/>
            </w:r>
            <w:r w:rsidR="00950CA4">
              <w:rPr>
                <w:noProof/>
                <w:webHidden/>
              </w:rPr>
              <w:instrText xml:space="preserve"> PAGEREF _Toc513052816 \h </w:instrText>
            </w:r>
            <w:r w:rsidR="00950CA4">
              <w:rPr>
                <w:noProof/>
                <w:webHidden/>
              </w:rPr>
            </w:r>
            <w:r w:rsidR="00950CA4">
              <w:rPr>
                <w:noProof/>
                <w:webHidden/>
              </w:rPr>
              <w:fldChar w:fldCharType="separate"/>
            </w:r>
            <w:r w:rsidR="00950CA4">
              <w:rPr>
                <w:noProof/>
                <w:webHidden/>
              </w:rPr>
              <w:t>19</w:t>
            </w:r>
            <w:r w:rsidR="00950CA4">
              <w:rPr>
                <w:noProof/>
                <w:webHidden/>
              </w:rPr>
              <w:fldChar w:fldCharType="end"/>
            </w:r>
          </w:hyperlink>
        </w:p>
        <w:p w14:paraId="3635198F" w14:textId="15A9CD82"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7" w:history="1">
            <w:r w:rsidR="00950CA4" w:rsidRPr="008230B2">
              <w:rPr>
                <w:rStyle w:val="Hyperlink"/>
                <w:noProof/>
              </w:rPr>
              <w:t>2.1 – Linguagem Python</w:t>
            </w:r>
            <w:r w:rsidR="00950CA4">
              <w:rPr>
                <w:noProof/>
                <w:webHidden/>
              </w:rPr>
              <w:tab/>
            </w:r>
            <w:r w:rsidR="00950CA4">
              <w:rPr>
                <w:noProof/>
                <w:webHidden/>
              </w:rPr>
              <w:fldChar w:fldCharType="begin"/>
            </w:r>
            <w:r w:rsidR="00950CA4">
              <w:rPr>
                <w:noProof/>
                <w:webHidden/>
              </w:rPr>
              <w:instrText xml:space="preserve"> PAGEREF _Toc513052817 \h </w:instrText>
            </w:r>
            <w:r w:rsidR="00950CA4">
              <w:rPr>
                <w:noProof/>
                <w:webHidden/>
              </w:rPr>
            </w:r>
            <w:r w:rsidR="00950CA4">
              <w:rPr>
                <w:noProof/>
                <w:webHidden/>
              </w:rPr>
              <w:fldChar w:fldCharType="separate"/>
            </w:r>
            <w:r w:rsidR="00950CA4">
              <w:rPr>
                <w:noProof/>
                <w:webHidden/>
              </w:rPr>
              <w:t>19</w:t>
            </w:r>
            <w:r w:rsidR="00950CA4">
              <w:rPr>
                <w:noProof/>
                <w:webHidden/>
              </w:rPr>
              <w:fldChar w:fldCharType="end"/>
            </w:r>
          </w:hyperlink>
        </w:p>
        <w:p w14:paraId="2E224B7B" w14:textId="305C2A44"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8" w:history="1">
            <w:r w:rsidR="00950CA4" w:rsidRPr="008230B2">
              <w:rPr>
                <w:rStyle w:val="Hyperlink"/>
                <w:noProof/>
              </w:rPr>
              <w:t>2.2 – Linguagem C#</w:t>
            </w:r>
            <w:r w:rsidR="00950CA4">
              <w:rPr>
                <w:noProof/>
                <w:webHidden/>
              </w:rPr>
              <w:tab/>
            </w:r>
            <w:r w:rsidR="00950CA4">
              <w:rPr>
                <w:noProof/>
                <w:webHidden/>
              </w:rPr>
              <w:fldChar w:fldCharType="begin"/>
            </w:r>
            <w:r w:rsidR="00950CA4">
              <w:rPr>
                <w:noProof/>
                <w:webHidden/>
              </w:rPr>
              <w:instrText xml:space="preserve"> PAGEREF _Toc513052818 \h </w:instrText>
            </w:r>
            <w:r w:rsidR="00950CA4">
              <w:rPr>
                <w:noProof/>
                <w:webHidden/>
              </w:rPr>
            </w:r>
            <w:r w:rsidR="00950CA4">
              <w:rPr>
                <w:noProof/>
                <w:webHidden/>
              </w:rPr>
              <w:fldChar w:fldCharType="separate"/>
            </w:r>
            <w:r w:rsidR="00950CA4">
              <w:rPr>
                <w:noProof/>
                <w:webHidden/>
              </w:rPr>
              <w:t>21</w:t>
            </w:r>
            <w:r w:rsidR="00950CA4">
              <w:rPr>
                <w:noProof/>
                <w:webHidden/>
              </w:rPr>
              <w:fldChar w:fldCharType="end"/>
            </w:r>
          </w:hyperlink>
        </w:p>
        <w:p w14:paraId="74B680ED" w14:textId="32ECD918"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19" w:history="1">
            <w:r w:rsidR="00950CA4" w:rsidRPr="008230B2">
              <w:rPr>
                <w:rStyle w:val="Hyperlink"/>
                <w:noProof/>
              </w:rPr>
              <w:t>2.3 – Linguagem Java</w:t>
            </w:r>
            <w:r w:rsidR="00950CA4">
              <w:rPr>
                <w:noProof/>
                <w:webHidden/>
              </w:rPr>
              <w:tab/>
            </w:r>
            <w:r w:rsidR="00950CA4">
              <w:rPr>
                <w:noProof/>
                <w:webHidden/>
              </w:rPr>
              <w:fldChar w:fldCharType="begin"/>
            </w:r>
            <w:r w:rsidR="00950CA4">
              <w:rPr>
                <w:noProof/>
                <w:webHidden/>
              </w:rPr>
              <w:instrText xml:space="preserve"> PAGEREF _Toc513052819 \h </w:instrText>
            </w:r>
            <w:r w:rsidR="00950CA4">
              <w:rPr>
                <w:noProof/>
                <w:webHidden/>
              </w:rPr>
            </w:r>
            <w:r w:rsidR="00950CA4">
              <w:rPr>
                <w:noProof/>
                <w:webHidden/>
              </w:rPr>
              <w:fldChar w:fldCharType="separate"/>
            </w:r>
            <w:r w:rsidR="00950CA4">
              <w:rPr>
                <w:noProof/>
                <w:webHidden/>
              </w:rPr>
              <w:t>21</w:t>
            </w:r>
            <w:r w:rsidR="00950CA4">
              <w:rPr>
                <w:noProof/>
                <w:webHidden/>
              </w:rPr>
              <w:fldChar w:fldCharType="end"/>
            </w:r>
          </w:hyperlink>
        </w:p>
        <w:p w14:paraId="187CFCBC" w14:textId="63A4ABA7"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0" w:history="1">
            <w:r w:rsidR="00950CA4" w:rsidRPr="008230B2">
              <w:rPr>
                <w:rStyle w:val="Hyperlink"/>
                <w:noProof/>
              </w:rPr>
              <w:t>2.4 – Web API</w:t>
            </w:r>
            <w:r w:rsidR="00950CA4">
              <w:rPr>
                <w:noProof/>
                <w:webHidden/>
              </w:rPr>
              <w:tab/>
            </w:r>
            <w:r w:rsidR="00950CA4">
              <w:rPr>
                <w:noProof/>
                <w:webHidden/>
              </w:rPr>
              <w:fldChar w:fldCharType="begin"/>
            </w:r>
            <w:r w:rsidR="00950CA4">
              <w:rPr>
                <w:noProof/>
                <w:webHidden/>
              </w:rPr>
              <w:instrText xml:space="preserve"> PAGEREF _Toc513052820 \h </w:instrText>
            </w:r>
            <w:r w:rsidR="00950CA4">
              <w:rPr>
                <w:noProof/>
                <w:webHidden/>
              </w:rPr>
            </w:r>
            <w:r w:rsidR="00950CA4">
              <w:rPr>
                <w:noProof/>
                <w:webHidden/>
              </w:rPr>
              <w:fldChar w:fldCharType="separate"/>
            </w:r>
            <w:r w:rsidR="00950CA4">
              <w:rPr>
                <w:noProof/>
                <w:webHidden/>
              </w:rPr>
              <w:t>23</w:t>
            </w:r>
            <w:r w:rsidR="00950CA4">
              <w:rPr>
                <w:noProof/>
                <w:webHidden/>
              </w:rPr>
              <w:fldChar w:fldCharType="end"/>
            </w:r>
          </w:hyperlink>
        </w:p>
        <w:p w14:paraId="0DF87CDC" w14:textId="58BA3E8C"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1" w:history="1">
            <w:r w:rsidR="00950CA4" w:rsidRPr="008230B2">
              <w:rPr>
                <w:rStyle w:val="Hyperlink"/>
                <w:noProof/>
              </w:rPr>
              <w:t>2.5 – Sensor Acelerômetro</w:t>
            </w:r>
            <w:r w:rsidR="00950CA4">
              <w:rPr>
                <w:noProof/>
                <w:webHidden/>
              </w:rPr>
              <w:tab/>
            </w:r>
            <w:r w:rsidR="00950CA4">
              <w:rPr>
                <w:noProof/>
                <w:webHidden/>
              </w:rPr>
              <w:fldChar w:fldCharType="begin"/>
            </w:r>
            <w:r w:rsidR="00950CA4">
              <w:rPr>
                <w:noProof/>
                <w:webHidden/>
              </w:rPr>
              <w:instrText xml:space="preserve"> PAGEREF _Toc513052821 \h </w:instrText>
            </w:r>
            <w:r w:rsidR="00950CA4">
              <w:rPr>
                <w:noProof/>
                <w:webHidden/>
              </w:rPr>
            </w:r>
            <w:r w:rsidR="00950CA4">
              <w:rPr>
                <w:noProof/>
                <w:webHidden/>
              </w:rPr>
              <w:fldChar w:fldCharType="separate"/>
            </w:r>
            <w:r w:rsidR="00950CA4">
              <w:rPr>
                <w:noProof/>
                <w:webHidden/>
              </w:rPr>
              <w:t>27</w:t>
            </w:r>
            <w:r w:rsidR="00950CA4">
              <w:rPr>
                <w:noProof/>
                <w:webHidden/>
              </w:rPr>
              <w:fldChar w:fldCharType="end"/>
            </w:r>
          </w:hyperlink>
        </w:p>
        <w:p w14:paraId="10DABF1E" w14:textId="4183C2CF"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2" w:history="1">
            <w:r w:rsidR="00950CA4" w:rsidRPr="008230B2">
              <w:rPr>
                <w:rStyle w:val="Hyperlink"/>
                <w:noProof/>
              </w:rPr>
              <w:t>2.6 – Normalização</w:t>
            </w:r>
            <w:r w:rsidR="00950CA4">
              <w:rPr>
                <w:noProof/>
                <w:webHidden/>
              </w:rPr>
              <w:tab/>
            </w:r>
            <w:r w:rsidR="00950CA4">
              <w:rPr>
                <w:noProof/>
                <w:webHidden/>
              </w:rPr>
              <w:fldChar w:fldCharType="begin"/>
            </w:r>
            <w:r w:rsidR="00950CA4">
              <w:rPr>
                <w:noProof/>
                <w:webHidden/>
              </w:rPr>
              <w:instrText xml:space="preserve"> PAGEREF _Toc513052822 \h </w:instrText>
            </w:r>
            <w:r w:rsidR="00950CA4">
              <w:rPr>
                <w:noProof/>
                <w:webHidden/>
              </w:rPr>
            </w:r>
            <w:r w:rsidR="00950CA4">
              <w:rPr>
                <w:noProof/>
                <w:webHidden/>
              </w:rPr>
              <w:fldChar w:fldCharType="separate"/>
            </w:r>
            <w:r w:rsidR="00950CA4">
              <w:rPr>
                <w:noProof/>
                <w:webHidden/>
              </w:rPr>
              <w:t>30</w:t>
            </w:r>
            <w:r w:rsidR="00950CA4">
              <w:rPr>
                <w:noProof/>
                <w:webHidden/>
              </w:rPr>
              <w:fldChar w:fldCharType="end"/>
            </w:r>
          </w:hyperlink>
        </w:p>
        <w:p w14:paraId="32E2A868" w14:textId="6274605D"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3" w:history="1">
            <w:r w:rsidR="00950CA4" w:rsidRPr="008230B2">
              <w:rPr>
                <w:rStyle w:val="Hyperlink"/>
                <w:noProof/>
              </w:rPr>
              <w:t>2.7 – Trabalhos Relacionados</w:t>
            </w:r>
            <w:r w:rsidR="00950CA4">
              <w:rPr>
                <w:noProof/>
                <w:webHidden/>
              </w:rPr>
              <w:tab/>
            </w:r>
            <w:r w:rsidR="00950CA4">
              <w:rPr>
                <w:noProof/>
                <w:webHidden/>
              </w:rPr>
              <w:fldChar w:fldCharType="begin"/>
            </w:r>
            <w:r w:rsidR="00950CA4">
              <w:rPr>
                <w:noProof/>
                <w:webHidden/>
              </w:rPr>
              <w:instrText xml:space="preserve"> PAGEREF _Toc513052823 \h </w:instrText>
            </w:r>
            <w:r w:rsidR="00950CA4">
              <w:rPr>
                <w:noProof/>
                <w:webHidden/>
              </w:rPr>
            </w:r>
            <w:r w:rsidR="00950CA4">
              <w:rPr>
                <w:noProof/>
                <w:webHidden/>
              </w:rPr>
              <w:fldChar w:fldCharType="separate"/>
            </w:r>
            <w:r w:rsidR="00950CA4">
              <w:rPr>
                <w:noProof/>
                <w:webHidden/>
              </w:rPr>
              <w:t>31</w:t>
            </w:r>
            <w:r w:rsidR="00950CA4">
              <w:rPr>
                <w:noProof/>
                <w:webHidden/>
              </w:rPr>
              <w:fldChar w:fldCharType="end"/>
            </w:r>
          </w:hyperlink>
        </w:p>
        <w:p w14:paraId="3C6374B3" w14:textId="3EDE0F24"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24" w:history="1">
            <w:r w:rsidR="00950CA4" w:rsidRPr="008230B2">
              <w:rPr>
                <w:rStyle w:val="Hyperlink"/>
                <w:noProof/>
              </w:rPr>
              <w:t>Tecnologias na Cloud</w:t>
            </w:r>
            <w:r w:rsidR="00950CA4">
              <w:rPr>
                <w:noProof/>
                <w:webHidden/>
              </w:rPr>
              <w:tab/>
            </w:r>
            <w:r w:rsidR="00950CA4">
              <w:rPr>
                <w:noProof/>
                <w:webHidden/>
              </w:rPr>
              <w:fldChar w:fldCharType="begin"/>
            </w:r>
            <w:r w:rsidR="00950CA4">
              <w:rPr>
                <w:noProof/>
                <w:webHidden/>
              </w:rPr>
              <w:instrText xml:space="preserve"> PAGEREF _Toc513052824 \h </w:instrText>
            </w:r>
            <w:r w:rsidR="00950CA4">
              <w:rPr>
                <w:noProof/>
                <w:webHidden/>
              </w:rPr>
            </w:r>
            <w:r w:rsidR="00950CA4">
              <w:rPr>
                <w:noProof/>
                <w:webHidden/>
              </w:rPr>
              <w:fldChar w:fldCharType="separate"/>
            </w:r>
            <w:r w:rsidR="00950CA4">
              <w:rPr>
                <w:noProof/>
                <w:webHidden/>
              </w:rPr>
              <w:t>37</w:t>
            </w:r>
            <w:r w:rsidR="00950CA4">
              <w:rPr>
                <w:noProof/>
                <w:webHidden/>
              </w:rPr>
              <w:fldChar w:fldCharType="end"/>
            </w:r>
          </w:hyperlink>
        </w:p>
        <w:p w14:paraId="4E80C57A" w14:textId="471C58E2"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5" w:history="1">
            <w:r w:rsidR="00950CA4" w:rsidRPr="008230B2">
              <w:rPr>
                <w:rStyle w:val="Hyperlink"/>
                <w:noProof/>
              </w:rPr>
              <w:t>3.1 – Amazon Web Service</w:t>
            </w:r>
            <w:r w:rsidR="00950CA4">
              <w:rPr>
                <w:noProof/>
                <w:webHidden/>
              </w:rPr>
              <w:tab/>
            </w:r>
            <w:r w:rsidR="00950CA4">
              <w:rPr>
                <w:noProof/>
                <w:webHidden/>
              </w:rPr>
              <w:fldChar w:fldCharType="begin"/>
            </w:r>
            <w:r w:rsidR="00950CA4">
              <w:rPr>
                <w:noProof/>
                <w:webHidden/>
              </w:rPr>
              <w:instrText xml:space="preserve"> PAGEREF _Toc513052825 \h </w:instrText>
            </w:r>
            <w:r w:rsidR="00950CA4">
              <w:rPr>
                <w:noProof/>
                <w:webHidden/>
              </w:rPr>
            </w:r>
            <w:r w:rsidR="00950CA4">
              <w:rPr>
                <w:noProof/>
                <w:webHidden/>
              </w:rPr>
              <w:fldChar w:fldCharType="separate"/>
            </w:r>
            <w:r w:rsidR="00950CA4">
              <w:rPr>
                <w:noProof/>
                <w:webHidden/>
              </w:rPr>
              <w:t>38</w:t>
            </w:r>
            <w:r w:rsidR="00950CA4">
              <w:rPr>
                <w:noProof/>
                <w:webHidden/>
              </w:rPr>
              <w:fldChar w:fldCharType="end"/>
            </w:r>
          </w:hyperlink>
        </w:p>
        <w:p w14:paraId="3D24B9FA" w14:textId="2688BCD5"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6" w:history="1">
            <w:r w:rsidR="00950CA4" w:rsidRPr="008230B2">
              <w:rPr>
                <w:rStyle w:val="Hyperlink"/>
                <w:noProof/>
              </w:rPr>
              <w:t>3.2 – Amazon Elastic Compute Cloud (EC2)</w:t>
            </w:r>
            <w:r w:rsidR="00950CA4">
              <w:rPr>
                <w:noProof/>
                <w:webHidden/>
              </w:rPr>
              <w:tab/>
            </w:r>
            <w:r w:rsidR="00950CA4">
              <w:rPr>
                <w:noProof/>
                <w:webHidden/>
              </w:rPr>
              <w:fldChar w:fldCharType="begin"/>
            </w:r>
            <w:r w:rsidR="00950CA4">
              <w:rPr>
                <w:noProof/>
                <w:webHidden/>
              </w:rPr>
              <w:instrText xml:space="preserve"> PAGEREF _Toc513052826 \h </w:instrText>
            </w:r>
            <w:r w:rsidR="00950CA4">
              <w:rPr>
                <w:noProof/>
                <w:webHidden/>
              </w:rPr>
            </w:r>
            <w:r w:rsidR="00950CA4">
              <w:rPr>
                <w:noProof/>
                <w:webHidden/>
              </w:rPr>
              <w:fldChar w:fldCharType="separate"/>
            </w:r>
            <w:r w:rsidR="00950CA4">
              <w:rPr>
                <w:noProof/>
                <w:webHidden/>
              </w:rPr>
              <w:t>39</w:t>
            </w:r>
            <w:r w:rsidR="00950CA4">
              <w:rPr>
                <w:noProof/>
                <w:webHidden/>
              </w:rPr>
              <w:fldChar w:fldCharType="end"/>
            </w:r>
          </w:hyperlink>
        </w:p>
        <w:p w14:paraId="44FF91CC" w14:textId="5C35263A"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7" w:history="1">
            <w:r w:rsidR="00950CA4" w:rsidRPr="008230B2">
              <w:rPr>
                <w:rStyle w:val="Hyperlink"/>
                <w:noProof/>
              </w:rPr>
              <w:t>3.3 – Amazon Simple Queue Service (SQS)</w:t>
            </w:r>
            <w:r w:rsidR="00950CA4">
              <w:rPr>
                <w:noProof/>
                <w:webHidden/>
              </w:rPr>
              <w:tab/>
            </w:r>
            <w:r w:rsidR="00950CA4">
              <w:rPr>
                <w:noProof/>
                <w:webHidden/>
              </w:rPr>
              <w:fldChar w:fldCharType="begin"/>
            </w:r>
            <w:r w:rsidR="00950CA4">
              <w:rPr>
                <w:noProof/>
                <w:webHidden/>
              </w:rPr>
              <w:instrText xml:space="preserve"> PAGEREF _Toc513052827 \h </w:instrText>
            </w:r>
            <w:r w:rsidR="00950CA4">
              <w:rPr>
                <w:noProof/>
                <w:webHidden/>
              </w:rPr>
            </w:r>
            <w:r w:rsidR="00950CA4">
              <w:rPr>
                <w:noProof/>
                <w:webHidden/>
              </w:rPr>
              <w:fldChar w:fldCharType="separate"/>
            </w:r>
            <w:r w:rsidR="00950CA4">
              <w:rPr>
                <w:noProof/>
                <w:webHidden/>
              </w:rPr>
              <w:t>42</w:t>
            </w:r>
            <w:r w:rsidR="00950CA4">
              <w:rPr>
                <w:noProof/>
                <w:webHidden/>
              </w:rPr>
              <w:fldChar w:fldCharType="end"/>
            </w:r>
          </w:hyperlink>
        </w:p>
        <w:p w14:paraId="1B89211E" w14:textId="41A5DE30"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28" w:history="1">
            <w:r w:rsidR="00950CA4" w:rsidRPr="008230B2">
              <w:rPr>
                <w:rStyle w:val="Hyperlink"/>
                <w:noProof/>
              </w:rPr>
              <w:t>Machine Learning</w:t>
            </w:r>
            <w:r w:rsidR="00950CA4">
              <w:rPr>
                <w:noProof/>
                <w:webHidden/>
              </w:rPr>
              <w:tab/>
            </w:r>
            <w:r w:rsidR="00950CA4">
              <w:rPr>
                <w:noProof/>
                <w:webHidden/>
              </w:rPr>
              <w:fldChar w:fldCharType="begin"/>
            </w:r>
            <w:r w:rsidR="00950CA4">
              <w:rPr>
                <w:noProof/>
                <w:webHidden/>
              </w:rPr>
              <w:instrText xml:space="preserve"> PAGEREF _Toc513052828 \h </w:instrText>
            </w:r>
            <w:r w:rsidR="00950CA4">
              <w:rPr>
                <w:noProof/>
                <w:webHidden/>
              </w:rPr>
            </w:r>
            <w:r w:rsidR="00950CA4">
              <w:rPr>
                <w:noProof/>
                <w:webHidden/>
              </w:rPr>
              <w:fldChar w:fldCharType="separate"/>
            </w:r>
            <w:r w:rsidR="00950CA4">
              <w:rPr>
                <w:noProof/>
                <w:webHidden/>
              </w:rPr>
              <w:t>43</w:t>
            </w:r>
            <w:r w:rsidR="00950CA4">
              <w:rPr>
                <w:noProof/>
                <w:webHidden/>
              </w:rPr>
              <w:fldChar w:fldCharType="end"/>
            </w:r>
          </w:hyperlink>
        </w:p>
        <w:p w14:paraId="76C845DA" w14:textId="1CA831B7"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29" w:history="1">
            <w:r w:rsidR="00950CA4" w:rsidRPr="008230B2">
              <w:rPr>
                <w:rStyle w:val="Hyperlink"/>
                <w:noProof/>
              </w:rPr>
              <w:t>4.1 - Introdução</w:t>
            </w:r>
            <w:r w:rsidR="00950CA4">
              <w:rPr>
                <w:noProof/>
                <w:webHidden/>
              </w:rPr>
              <w:tab/>
            </w:r>
            <w:r w:rsidR="00950CA4">
              <w:rPr>
                <w:noProof/>
                <w:webHidden/>
              </w:rPr>
              <w:fldChar w:fldCharType="begin"/>
            </w:r>
            <w:r w:rsidR="00950CA4">
              <w:rPr>
                <w:noProof/>
                <w:webHidden/>
              </w:rPr>
              <w:instrText xml:space="preserve"> PAGEREF _Toc513052829 \h </w:instrText>
            </w:r>
            <w:r w:rsidR="00950CA4">
              <w:rPr>
                <w:noProof/>
                <w:webHidden/>
              </w:rPr>
            </w:r>
            <w:r w:rsidR="00950CA4">
              <w:rPr>
                <w:noProof/>
                <w:webHidden/>
              </w:rPr>
              <w:fldChar w:fldCharType="separate"/>
            </w:r>
            <w:r w:rsidR="00950CA4">
              <w:rPr>
                <w:noProof/>
                <w:webHidden/>
              </w:rPr>
              <w:t>43</w:t>
            </w:r>
            <w:r w:rsidR="00950CA4">
              <w:rPr>
                <w:noProof/>
                <w:webHidden/>
              </w:rPr>
              <w:fldChar w:fldCharType="end"/>
            </w:r>
          </w:hyperlink>
        </w:p>
        <w:p w14:paraId="7C2CA0BF" w14:textId="4F590571"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0" w:history="1">
            <w:r w:rsidR="00950CA4" w:rsidRPr="008230B2">
              <w:rPr>
                <w:rStyle w:val="Hyperlink"/>
                <w:noProof/>
              </w:rPr>
              <w:t>4.2 - Long Short-Term Memory</w:t>
            </w:r>
            <w:r w:rsidR="00950CA4">
              <w:rPr>
                <w:noProof/>
                <w:webHidden/>
              </w:rPr>
              <w:tab/>
            </w:r>
            <w:r w:rsidR="00950CA4">
              <w:rPr>
                <w:noProof/>
                <w:webHidden/>
              </w:rPr>
              <w:fldChar w:fldCharType="begin"/>
            </w:r>
            <w:r w:rsidR="00950CA4">
              <w:rPr>
                <w:noProof/>
                <w:webHidden/>
              </w:rPr>
              <w:instrText xml:space="preserve"> PAGEREF _Toc513052830 \h </w:instrText>
            </w:r>
            <w:r w:rsidR="00950CA4">
              <w:rPr>
                <w:noProof/>
                <w:webHidden/>
              </w:rPr>
            </w:r>
            <w:r w:rsidR="00950CA4">
              <w:rPr>
                <w:noProof/>
                <w:webHidden/>
              </w:rPr>
              <w:fldChar w:fldCharType="separate"/>
            </w:r>
            <w:r w:rsidR="00950CA4">
              <w:rPr>
                <w:noProof/>
                <w:webHidden/>
              </w:rPr>
              <w:t>45</w:t>
            </w:r>
            <w:r w:rsidR="00950CA4">
              <w:rPr>
                <w:noProof/>
                <w:webHidden/>
              </w:rPr>
              <w:fldChar w:fldCharType="end"/>
            </w:r>
          </w:hyperlink>
        </w:p>
        <w:p w14:paraId="571FB699" w14:textId="34265015"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31" w:history="1">
            <w:r w:rsidR="00950CA4" w:rsidRPr="008230B2">
              <w:rPr>
                <w:rStyle w:val="Hyperlink"/>
                <w:noProof/>
              </w:rPr>
              <w:t>Projeto Lunar</w:t>
            </w:r>
            <w:r w:rsidR="00950CA4">
              <w:rPr>
                <w:noProof/>
                <w:webHidden/>
              </w:rPr>
              <w:tab/>
            </w:r>
            <w:r w:rsidR="00950CA4">
              <w:rPr>
                <w:noProof/>
                <w:webHidden/>
              </w:rPr>
              <w:fldChar w:fldCharType="begin"/>
            </w:r>
            <w:r w:rsidR="00950CA4">
              <w:rPr>
                <w:noProof/>
                <w:webHidden/>
              </w:rPr>
              <w:instrText xml:space="preserve"> PAGEREF _Toc513052831 \h </w:instrText>
            </w:r>
            <w:r w:rsidR="00950CA4">
              <w:rPr>
                <w:noProof/>
                <w:webHidden/>
              </w:rPr>
            </w:r>
            <w:r w:rsidR="00950CA4">
              <w:rPr>
                <w:noProof/>
                <w:webHidden/>
              </w:rPr>
              <w:fldChar w:fldCharType="separate"/>
            </w:r>
            <w:r w:rsidR="00950CA4">
              <w:rPr>
                <w:noProof/>
                <w:webHidden/>
              </w:rPr>
              <w:t>51</w:t>
            </w:r>
            <w:r w:rsidR="00950CA4">
              <w:rPr>
                <w:noProof/>
                <w:webHidden/>
              </w:rPr>
              <w:fldChar w:fldCharType="end"/>
            </w:r>
          </w:hyperlink>
        </w:p>
        <w:p w14:paraId="76ACE51E" w14:textId="09BB176A"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2" w:history="1">
            <w:r w:rsidR="00950CA4" w:rsidRPr="008230B2">
              <w:rPr>
                <w:rStyle w:val="Hyperlink"/>
                <w:noProof/>
              </w:rPr>
              <w:t>5.1 – Tipos de Dados</w:t>
            </w:r>
            <w:r w:rsidR="00950CA4">
              <w:rPr>
                <w:noProof/>
                <w:webHidden/>
              </w:rPr>
              <w:tab/>
            </w:r>
            <w:r w:rsidR="00950CA4">
              <w:rPr>
                <w:noProof/>
                <w:webHidden/>
              </w:rPr>
              <w:fldChar w:fldCharType="begin"/>
            </w:r>
            <w:r w:rsidR="00950CA4">
              <w:rPr>
                <w:noProof/>
                <w:webHidden/>
              </w:rPr>
              <w:instrText xml:space="preserve"> PAGEREF _Toc513052832 \h </w:instrText>
            </w:r>
            <w:r w:rsidR="00950CA4">
              <w:rPr>
                <w:noProof/>
                <w:webHidden/>
              </w:rPr>
            </w:r>
            <w:r w:rsidR="00950CA4">
              <w:rPr>
                <w:noProof/>
                <w:webHidden/>
              </w:rPr>
              <w:fldChar w:fldCharType="separate"/>
            </w:r>
            <w:r w:rsidR="00950CA4">
              <w:rPr>
                <w:noProof/>
                <w:webHidden/>
              </w:rPr>
              <w:t>53</w:t>
            </w:r>
            <w:r w:rsidR="00950CA4">
              <w:rPr>
                <w:noProof/>
                <w:webHidden/>
              </w:rPr>
              <w:fldChar w:fldCharType="end"/>
            </w:r>
          </w:hyperlink>
        </w:p>
        <w:p w14:paraId="61DEB26C" w14:textId="278B6C72"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3" w:history="1">
            <w:r w:rsidR="00950CA4" w:rsidRPr="008230B2">
              <w:rPr>
                <w:rStyle w:val="Hyperlink"/>
                <w:noProof/>
              </w:rPr>
              <w:t>5.2 – Método de Captura</w:t>
            </w:r>
            <w:r w:rsidR="00950CA4">
              <w:rPr>
                <w:noProof/>
                <w:webHidden/>
              </w:rPr>
              <w:tab/>
            </w:r>
            <w:r w:rsidR="00950CA4">
              <w:rPr>
                <w:noProof/>
                <w:webHidden/>
              </w:rPr>
              <w:fldChar w:fldCharType="begin"/>
            </w:r>
            <w:r w:rsidR="00950CA4">
              <w:rPr>
                <w:noProof/>
                <w:webHidden/>
              </w:rPr>
              <w:instrText xml:space="preserve"> PAGEREF _Toc513052833 \h </w:instrText>
            </w:r>
            <w:r w:rsidR="00950CA4">
              <w:rPr>
                <w:noProof/>
                <w:webHidden/>
              </w:rPr>
            </w:r>
            <w:r w:rsidR="00950CA4">
              <w:rPr>
                <w:noProof/>
                <w:webHidden/>
              </w:rPr>
              <w:fldChar w:fldCharType="separate"/>
            </w:r>
            <w:r w:rsidR="00950CA4">
              <w:rPr>
                <w:noProof/>
                <w:webHidden/>
              </w:rPr>
              <w:t>53</w:t>
            </w:r>
            <w:r w:rsidR="00950CA4">
              <w:rPr>
                <w:noProof/>
                <w:webHidden/>
              </w:rPr>
              <w:fldChar w:fldCharType="end"/>
            </w:r>
          </w:hyperlink>
        </w:p>
        <w:p w14:paraId="376FC342" w14:textId="621B5B5D"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4" w:history="1">
            <w:r w:rsidR="00950CA4" w:rsidRPr="008230B2">
              <w:rPr>
                <w:rStyle w:val="Hyperlink"/>
                <w:noProof/>
              </w:rPr>
              <w:t>5.3 – Análise Diagnóstica</w:t>
            </w:r>
            <w:r w:rsidR="00950CA4">
              <w:rPr>
                <w:noProof/>
                <w:webHidden/>
              </w:rPr>
              <w:tab/>
            </w:r>
            <w:r w:rsidR="00950CA4">
              <w:rPr>
                <w:noProof/>
                <w:webHidden/>
              </w:rPr>
              <w:fldChar w:fldCharType="begin"/>
            </w:r>
            <w:r w:rsidR="00950CA4">
              <w:rPr>
                <w:noProof/>
                <w:webHidden/>
              </w:rPr>
              <w:instrText xml:space="preserve"> PAGEREF _Toc513052834 \h </w:instrText>
            </w:r>
            <w:r w:rsidR="00950CA4">
              <w:rPr>
                <w:noProof/>
                <w:webHidden/>
              </w:rPr>
            </w:r>
            <w:r w:rsidR="00950CA4">
              <w:rPr>
                <w:noProof/>
                <w:webHidden/>
              </w:rPr>
              <w:fldChar w:fldCharType="separate"/>
            </w:r>
            <w:r w:rsidR="00950CA4">
              <w:rPr>
                <w:noProof/>
                <w:webHidden/>
              </w:rPr>
              <w:t>55</w:t>
            </w:r>
            <w:r w:rsidR="00950CA4">
              <w:rPr>
                <w:noProof/>
                <w:webHidden/>
              </w:rPr>
              <w:fldChar w:fldCharType="end"/>
            </w:r>
          </w:hyperlink>
        </w:p>
        <w:p w14:paraId="55A295A4" w14:textId="36D7C2A7"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5" w:history="1">
            <w:r w:rsidR="00950CA4" w:rsidRPr="008230B2">
              <w:rPr>
                <w:rStyle w:val="Hyperlink"/>
                <w:noProof/>
              </w:rPr>
              <w:t>5.4 - Processamento dos Dados</w:t>
            </w:r>
            <w:r w:rsidR="00950CA4">
              <w:rPr>
                <w:noProof/>
                <w:webHidden/>
              </w:rPr>
              <w:tab/>
            </w:r>
            <w:r w:rsidR="00950CA4">
              <w:rPr>
                <w:noProof/>
                <w:webHidden/>
              </w:rPr>
              <w:fldChar w:fldCharType="begin"/>
            </w:r>
            <w:r w:rsidR="00950CA4">
              <w:rPr>
                <w:noProof/>
                <w:webHidden/>
              </w:rPr>
              <w:instrText xml:space="preserve"> PAGEREF _Toc513052835 \h </w:instrText>
            </w:r>
            <w:r w:rsidR="00950CA4">
              <w:rPr>
                <w:noProof/>
                <w:webHidden/>
              </w:rPr>
            </w:r>
            <w:r w:rsidR="00950CA4">
              <w:rPr>
                <w:noProof/>
                <w:webHidden/>
              </w:rPr>
              <w:fldChar w:fldCharType="separate"/>
            </w:r>
            <w:r w:rsidR="00950CA4">
              <w:rPr>
                <w:noProof/>
                <w:webHidden/>
              </w:rPr>
              <w:t>58</w:t>
            </w:r>
            <w:r w:rsidR="00950CA4">
              <w:rPr>
                <w:noProof/>
                <w:webHidden/>
              </w:rPr>
              <w:fldChar w:fldCharType="end"/>
            </w:r>
          </w:hyperlink>
        </w:p>
        <w:p w14:paraId="5953862C" w14:textId="408C900C" w:rsidR="00950CA4" w:rsidRDefault="00550736">
          <w:pPr>
            <w:pStyle w:val="Sumrio3"/>
            <w:tabs>
              <w:tab w:val="right" w:leader="dot" w:pos="8494"/>
            </w:tabs>
            <w:rPr>
              <w:rFonts w:cstheme="minorBidi"/>
              <w:noProof/>
              <w:lang w:eastAsia="pt-BR"/>
            </w:rPr>
          </w:pPr>
          <w:hyperlink w:anchor="_Toc513052836" w:history="1">
            <w:r w:rsidR="00950CA4" w:rsidRPr="008230B2">
              <w:rPr>
                <w:rStyle w:val="Hyperlink"/>
                <w:noProof/>
              </w:rPr>
              <w:t>5.2.1 – Processo Worker</w:t>
            </w:r>
            <w:r w:rsidR="00950CA4">
              <w:rPr>
                <w:noProof/>
                <w:webHidden/>
              </w:rPr>
              <w:tab/>
            </w:r>
            <w:r w:rsidR="00950CA4">
              <w:rPr>
                <w:noProof/>
                <w:webHidden/>
              </w:rPr>
              <w:fldChar w:fldCharType="begin"/>
            </w:r>
            <w:r w:rsidR="00950CA4">
              <w:rPr>
                <w:noProof/>
                <w:webHidden/>
              </w:rPr>
              <w:instrText xml:space="preserve"> PAGEREF _Toc513052836 \h </w:instrText>
            </w:r>
            <w:r w:rsidR="00950CA4">
              <w:rPr>
                <w:noProof/>
                <w:webHidden/>
              </w:rPr>
            </w:r>
            <w:r w:rsidR="00950CA4">
              <w:rPr>
                <w:noProof/>
                <w:webHidden/>
              </w:rPr>
              <w:fldChar w:fldCharType="separate"/>
            </w:r>
            <w:r w:rsidR="00950CA4">
              <w:rPr>
                <w:noProof/>
                <w:webHidden/>
              </w:rPr>
              <w:t>58</w:t>
            </w:r>
            <w:r w:rsidR="00950CA4">
              <w:rPr>
                <w:noProof/>
                <w:webHidden/>
              </w:rPr>
              <w:fldChar w:fldCharType="end"/>
            </w:r>
          </w:hyperlink>
        </w:p>
        <w:p w14:paraId="744F3EC4" w14:textId="431E17AC" w:rsidR="00950CA4" w:rsidRDefault="00550736">
          <w:pPr>
            <w:pStyle w:val="Sumrio3"/>
            <w:tabs>
              <w:tab w:val="right" w:leader="dot" w:pos="8494"/>
            </w:tabs>
            <w:rPr>
              <w:rFonts w:cstheme="minorBidi"/>
              <w:noProof/>
              <w:lang w:eastAsia="pt-BR"/>
            </w:rPr>
          </w:pPr>
          <w:hyperlink w:anchor="_Toc513052837" w:history="1">
            <w:r w:rsidR="00950CA4" w:rsidRPr="008230B2">
              <w:rPr>
                <w:rStyle w:val="Hyperlink"/>
                <w:noProof/>
              </w:rPr>
              <w:t>5.2.2 – Preparação de dataset para Machine Learning</w:t>
            </w:r>
            <w:r w:rsidR="00950CA4">
              <w:rPr>
                <w:noProof/>
                <w:webHidden/>
              </w:rPr>
              <w:tab/>
            </w:r>
            <w:r w:rsidR="00950CA4">
              <w:rPr>
                <w:noProof/>
                <w:webHidden/>
              </w:rPr>
              <w:fldChar w:fldCharType="begin"/>
            </w:r>
            <w:r w:rsidR="00950CA4">
              <w:rPr>
                <w:noProof/>
                <w:webHidden/>
              </w:rPr>
              <w:instrText xml:space="preserve"> PAGEREF _Toc513052837 \h </w:instrText>
            </w:r>
            <w:r w:rsidR="00950CA4">
              <w:rPr>
                <w:noProof/>
                <w:webHidden/>
              </w:rPr>
            </w:r>
            <w:r w:rsidR="00950CA4">
              <w:rPr>
                <w:noProof/>
                <w:webHidden/>
              </w:rPr>
              <w:fldChar w:fldCharType="separate"/>
            </w:r>
            <w:r w:rsidR="00950CA4">
              <w:rPr>
                <w:noProof/>
                <w:webHidden/>
              </w:rPr>
              <w:t>60</w:t>
            </w:r>
            <w:r w:rsidR="00950CA4">
              <w:rPr>
                <w:noProof/>
                <w:webHidden/>
              </w:rPr>
              <w:fldChar w:fldCharType="end"/>
            </w:r>
          </w:hyperlink>
        </w:p>
        <w:p w14:paraId="1F27DDEA" w14:textId="079E98CA"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8" w:history="1">
            <w:r w:rsidR="00950CA4" w:rsidRPr="008230B2">
              <w:rPr>
                <w:rStyle w:val="Hyperlink"/>
                <w:noProof/>
              </w:rPr>
              <w:t>5.5 – Aplicação de Machine Learning</w:t>
            </w:r>
            <w:r w:rsidR="00950CA4">
              <w:rPr>
                <w:noProof/>
                <w:webHidden/>
              </w:rPr>
              <w:tab/>
            </w:r>
            <w:r w:rsidR="00950CA4">
              <w:rPr>
                <w:noProof/>
                <w:webHidden/>
              </w:rPr>
              <w:fldChar w:fldCharType="begin"/>
            </w:r>
            <w:r w:rsidR="00950CA4">
              <w:rPr>
                <w:noProof/>
                <w:webHidden/>
              </w:rPr>
              <w:instrText xml:space="preserve"> PAGEREF _Toc513052838 \h </w:instrText>
            </w:r>
            <w:r w:rsidR="00950CA4">
              <w:rPr>
                <w:noProof/>
                <w:webHidden/>
              </w:rPr>
            </w:r>
            <w:r w:rsidR="00950CA4">
              <w:rPr>
                <w:noProof/>
                <w:webHidden/>
              </w:rPr>
              <w:fldChar w:fldCharType="separate"/>
            </w:r>
            <w:r w:rsidR="00950CA4">
              <w:rPr>
                <w:noProof/>
                <w:webHidden/>
              </w:rPr>
              <w:t>63</w:t>
            </w:r>
            <w:r w:rsidR="00950CA4">
              <w:rPr>
                <w:noProof/>
                <w:webHidden/>
              </w:rPr>
              <w:fldChar w:fldCharType="end"/>
            </w:r>
          </w:hyperlink>
        </w:p>
        <w:p w14:paraId="57792576" w14:textId="2C40D34B"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39" w:history="1">
            <w:r w:rsidR="00950CA4" w:rsidRPr="008230B2">
              <w:rPr>
                <w:rStyle w:val="Hyperlink"/>
                <w:noProof/>
              </w:rPr>
              <w:t>5.6 – Implementação</w:t>
            </w:r>
            <w:r w:rsidR="00950CA4">
              <w:rPr>
                <w:noProof/>
                <w:webHidden/>
              </w:rPr>
              <w:tab/>
            </w:r>
            <w:r w:rsidR="00950CA4">
              <w:rPr>
                <w:noProof/>
                <w:webHidden/>
              </w:rPr>
              <w:fldChar w:fldCharType="begin"/>
            </w:r>
            <w:r w:rsidR="00950CA4">
              <w:rPr>
                <w:noProof/>
                <w:webHidden/>
              </w:rPr>
              <w:instrText xml:space="preserve"> PAGEREF _Toc513052839 \h </w:instrText>
            </w:r>
            <w:r w:rsidR="00950CA4">
              <w:rPr>
                <w:noProof/>
                <w:webHidden/>
              </w:rPr>
            </w:r>
            <w:r w:rsidR="00950CA4">
              <w:rPr>
                <w:noProof/>
                <w:webHidden/>
              </w:rPr>
              <w:fldChar w:fldCharType="separate"/>
            </w:r>
            <w:r w:rsidR="00950CA4">
              <w:rPr>
                <w:noProof/>
                <w:webHidden/>
              </w:rPr>
              <w:t>65</w:t>
            </w:r>
            <w:r w:rsidR="00950CA4">
              <w:rPr>
                <w:noProof/>
                <w:webHidden/>
              </w:rPr>
              <w:fldChar w:fldCharType="end"/>
            </w:r>
          </w:hyperlink>
        </w:p>
        <w:p w14:paraId="5D9EF655" w14:textId="2CD7F6F3"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40" w:history="1">
            <w:r w:rsidR="00950CA4" w:rsidRPr="008230B2">
              <w:rPr>
                <w:rStyle w:val="Hyperlink"/>
                <w:noProof/>
              </w:rPr>
              <w:t>5.7 – Análise dos Dados</w:t>
            </w:r>
            <w:r w:rsidR="00950CA4">
              <w:rPr>
                <w:noProof/>
                <w:webHidden/>
              </w:rPr>
              <w:tab/>
            </w:r>
            <w:r w:rsidR="00950CA4">
              <w:rPr>
                <w:noProof/>
                <w:webHidden/>
              </w:rPr>
              <w:fldChar w:fldCharType="begin"/>
            </w:r>
            <w:r w:rsidR="00950CA4">
              <w:rPr>
                <w:noProof/>
                <w:webHidden/>
              </w:rPr>
              <w:instrText xml:space="preserve"> PAGEREF _Toc513052840 \h </w:instrText>
            </w:r>
            <w:r w:rsidR="00950CA4">
              <w:rPr>
                <w:noProof/>
                <w:webHidden/>
              </w:rPr>
            </w:r>
            <w:r w:rsidR="00950CA4">
              <w:rPr>
                <w:noProof/>
                <w:webHidden/>
              </w:rPr>
              <w:fldChar w:fldCharType="separate"/>
            </w:r>
            <w:r w:rsidR="00950CA4">
              <w:rPr>
                <w:noProof/>
                <w:webHidden/>
              </w:rPr>
              <w:t>68</w:t>
            </w:r>
            <w:r w:rsidR="00950CA4">
              <w:rPr>
                <w:noProof/>
                <w:webHidden/>
              </w:rPr>
              <w:fldChar w:fldCharType="end"/>
            </w:r>
          </w:hyperlink>
        </w:p>
        <w:p w14:paraId="365D0C3F" w14:textId="16FB285D" w:rsidR="00950CA4" w:rsidRDefault="00550736">
          <w:pPr>
            <w:pStyle w:val="Sumrio3"/>
            <w:tabs>
              <w:tab w:val="right" w:leader="dot" w:pos="8494"/>
            </w:tabs>
            <w:rPr>
              <w:rFonts w:cstheme="minorBidi"/>
              <w:noProof/>
              <w:lang w:eastAsia="pt-BR"/>
            </w:rPr>
          </w:pPr>
          <w:hyperlink w:anchor="_Toc513052841" w:history="1">
            <w:r w:rsidR="00950CA4" w:rsidRPr="008230B2">
              <w:rPr>
                <w:rStyle w:val="Hyperlink"/>
                <w:noProof/>
              </w:rPr>
              <w:t>5.7.1 – PSO (Particle Swarm Optimization)</w:t>
            </w:r>
            <w:r w:rsidR="00950CA4">
              <w:rPr>
                <w:noProof/>
                <w:webHidden/>
              </w:rPr>
              <w:tab/>
            </w:r>
            <w:r w:rsidR="00950CA4">
              <w:rPr>
                <w:noProof/>
                <w:webHidden/>
              </w:rPr>
              <w:fldChar w:fldCharType="begin"/>
            </w:r>
            <w:r w:rsidR="00950CA4">
              <w:rPr>
                <w:noProof/>
                <w:webHidden/>
              </w:rPr>
              <w:instrText xml:space="preserve"> PAGEREF _Toc513052841 \h </w:instrText>
            </w:r>
            <w:r w:rsidR="00950CA4">
              <w:rPr>
                <w:noProof/>
                <w:webHidden/>
              </w:rPr>
            </w:r>
            <w:r w:rsidR="00950CA4">
              <w:rPr>
                <w:noProof/>
                <w:webHidden/>
              </w:rPr>
              <w:fldChar w:fldCharType="separate"/>
            </w:r>
            <w:r w:rsidR="00950CA4">
              <w:rPr>
                <w:noProof/>
                <w:webHidden/>
              </w:rPr>
              <w:t>69</w:t>
            </w:r>
            <w:r w:rsidR="00950CA4">
              <w:rPr>
                <w:noProof/>
                <w:webHidden/>
              </w:rPr>
              <w:fldChar w:fldCharType="end"/>
            </w:r>
          </w:hyperlink>
        </w:p>
        <w:p w14:paraId="2AAB9FE9" w14:textId="06A28135" w:rsidR="00950CA4" w:rsidRDefault="00550736">
          <w:pPr>
            <w:pStyle w:val="Sumrio3"/>
            <w:tabs>
              <w:tab w:val="right" w:leader="dot" w:pos="8494"/>
            </w:tabs>
            <w:rPr>
              <w:rFonts w:cstheme="minorBidi"/>
              <w:noProof/>
              <w:lang w:eastAsia="pt-BR"/>
            </w:rPr>
          </w:pPr>
          <w:hyperlink w:anchor="_Toc513052842" w:history="1">
            <w:r w:rsidR="00950CA4" w:rsidRPr="008230B2">
              <w:rPr>
                <w:rStyle w:val="Hyperlink"/>
                <w:noProof/>
              </w:rPr>
              <w:t>5.7.2 – Matriz de Confusão</w:t>
            </w:r>
            <w:r w:rsidR="00950CA4">
              <w:rPr>
                <w:noProof/>
                <w:webHidden/>
              </w:rPr>
              <w:tab/>
            </w:r>
            <w:r w:rsidR="00950CA4">
              <w:rPr>
                <w:noProof/>
                <w:webHidden/>
              </w:rPr>
              <w:fldChar w:fldCharType="begin"/>
            </w:r>
            <w:r w:rsidR="00950CA4">
              <w:rPr>
                <w:noProof/>
                <w:webHidden/>
              </w:rPr>
              <w:instrText xml:space="preserve"> PAGEREF _Toc513052842 \h </w:instrText>
            </w:r>
            <w:r w:rsidR="00950CA4">
              <w:rPr>
                <w:noProof/>
                <w:webHidden/>
              </w:rPr>
            </w:r>
            <w:r w:rsidR="00950CA4">
              <w:rPr>
                <w:noProof/>
                <w:webHidden/>
              </w:rPr>
              <w:fldChar w:fldCharType="separate"/>
            </w:r>
            <w:r w:rsidR="00950CA4">
              <w:rPr>
                <w:noProof/>
                <w:webHidden/>
              </w:rPr>
              <w:t>71</w:t>
            </w:r>
            <w:r w:rsidR="00950CA4">
              <w:rPr>
                <w:noProof/>
                <w:webHidden/>
              </w:rPr>
              <w:fldChar w:fldCharType="end"/>
            </w:r>
          </w:hyperlink>
        </w:p>
        <w:p w14:paraId="15226B04" w14:textId="2BA5CB9B"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43" w:history="1">
            <w:r w:rsidR="00950CA4" w:rsidRPr="008230B2">
              <w:rPr>
                <w:rStyle w:val="Hyperlink"/>
                <w:noProof/>
              </w:rPr>
              <w:t>5.8 – Disponibilização dos Dados</w:t>
            </w:r>
            <w:r w:rsidR="00950CA4">
              <w:rPr>
                <w:noProof/>
                <w:webHidden/>
              </w:rPr>
              <w:tab/>
            </w:r>
            <w:r w:rsidR="00950CA4">
              <w:rPr>
                <w:noProof/>
                <w:webHidden/>
              </w:rPr>
              <w:fldChar w:fldCharType="begin"/>
            </w:r>
            <w:r w:rsidR="00950CA4">
              <w:rPr>
                <w:noProof/>
                <w:webHidden/>
              </w:rPr>
              <w:instrText xml:space="preserve"> PAGEREF _Toc513052843 \h </w:instrText>
            </w:r>
            <w:r w:rsidR="00950CA4">
              <w:rPr>
                <w:noProof/>
                <w:webHidden/>
              </w:rPr>
            </w:r>
            <w:r w:rsidR="00950CA4">
              <w:rPr>
                <w:noProof/>
                <w:webHidden/>
              </w:rPr>
              <w:fldChar w:fldCharType="separate"/>
            </w:r>
            <w:r w:rsidR="00950CA4">
              <w:rPr>
                <w:noProof/>
                <w:webHidden/>
              </w:rPr>
              <w:t>73</w:t>
            </w:r>
            <w:r w:rsidR="00950CA4">
              <w:rPr>
                <w:noProof/>
                <w:webHidden/>
              </w:rPr>
              <w:fldChar w:fldCharType="end"/>
            </w:r>
          </w:hyperlink>
        </w:p>
        <w:p w14:paraId="647022DC" w14:textId="65FEC57C"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44" w:history="1">
            <w:r w:rsidR="00950CA4" w:rsidRPr="008230B2">
              <w:rPr>
                <w:rStyle w:val="Hyperlink"/>
                <w:noProof/>
              </w:rPr>
              <w:t>Conclusão</w:t>
            </w:r>
            <w:r w:rsidR="00950CA4">
              <w:rPr>
                <w:noProof/>
                <w:webHidden/>
              </w:rPr>
              <w:tab/>
            </w:r>
            <w:r w:rsidR="00950CA4">
              <w:rPr>
                <w:noProof/>
                <w:webHidden/>
              </w:rPr>
              <w:fldChar w:fldCharType="begin"/>
            </w:r>
            <w:r w:rsidR="00950CA4">
              <w:rPr>
                <w:noProof/>
                <w:webHidden/>
              </w:rPr>
              <w:instrText xml:space="preserve"> PAGEREF _Toc513052844 \h </w:instrText>
            </w:r>
            <w:r w:rsidR="00950CA4">
              <w:rPr>
                <w:noProof/>
                <w:webHidden/>
              </w:rPr>
            </w:r>
            <w:r w:rsidR="00950CA4">
              <w:rPr>
                <w:noProof/>
                <w:webHidden/>
              </w:rPr>
              <w:fldChar w:fldCharType="separate"/>
            </w:r>
            <w:r w:rsidR="00950CA4">
              <w:rPr>
                <w:noProof/>
                <w:webHidden/>
              </w:rPr>
              <w:t>75</w:t>
            </w:r>
            <w:r w:rsidR="00950CA4">
              <w:rPr>
                <w:noProof/>
                <w:webHidden/>
              </w:rPr>
              <w:fldChar w:fldCharType="end"/>
            </w:r>
          </w:hyperlink>
        </w:p>
        <w:p w14:paraId="3CF64AC8" w14:textId="7A63B297"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45" w:history="1">
            <w:r w:rsidR="00950CA4" w:rsidRPr="008230B2">
              <w:rPr>
                <w:rStyle w:val="Hyperlink"/>
                <w:noProof/>
              </w:rPr>
              <w:t>6.1 – Conclusões</w:t>
            </w:r>
            <w:r w:rsidR="00950CA4">
              <w:rPr>
                <w:noProof/>
                <w:webHidden/>
              </w:rPr>
              <w:tab/>
            </w:r>
            <w:r w:rsidR="00950CA4">
              <w:rPr>
                <w:noProof/>
                <w:webHidden/>
              </w:rPr>
              <w:fldChar w:fldCharType="begin"/>
            </w:r>
            <w:r w:rsidR="00950CA4">
              <w:rPr>
                <w:noProof/>
                <w:webHidden/>
              </w:rPr>
              <w:instrText xml:space="preserve"> PAGEREF _Toc513052845 \h </w:instrText>
            </w:r>
            <w:r w:rsidR="00950CA4">
              <w:rPr>
                <w:noProof/>
                <w:webHidden/>
              </w:rPr>
            </w:r>
            <w:r w:rsidR="00950CA4">
              <w:rPr>
                <w:noProof/>
                <w:webHidden/>
              </w:rPr>
              <w:fldChar w:fldCharType="separate"/>
            </w:r>
            <w:r w:rsidR="00950CA4">
              <w:rPr>
                <w:noProof/>
                <w:webHidden/>
              </w:rPr>
              <w:t>75</w:t>
            </w:r>
            <w:r w:rsidR="00950CA4">
              <w:rPr>
                <w:noProof/>
                <w:webHidden/>
              </w:rPr>
              <w:fldChar w:fldCharType="end"/>
            </w:r>
          </w:hyperlink>
        </w:p>
        <w:p w14:paraId="4F9FB3F8" w14:textId="615E5CE5" w:rsidR="00950CA4" w:rsidRDefault="00550736">
          <w:pPr>
            <w:pStyle w:val="Sumrio2"/>
            <w:tabs>
              <w:tab w:val="right" w:leader="dot" w:pos="8494"/>
            </w:tabs>
            <w:rPr>
              <w:rFonts w:asciiTheme="minorHAnsi" w:eastAsiaTheme="minorEastAsia" w:hAnsiTheme="minorHAnsi" w:cstheme="minorBidi"/>
              <w:noProof/>
              <w:sz w:val="22"/>
              <w:szCs w:val="22"/>
              <w:lang w:eastAsia="pt-BR"/>
            </w:rPr>
          </w:pPr>
          <w:hyperlink w:anchor="_Toc513052846" w:history="1">
            <w:r w:rsidR="00950CA4" w:rsidRPr="008230B2">
              <w:rPr>
                <w:rStyle w:val="Hyperlink"/>
                <w:noProof/>
              </w:rPr>
              <w:t>6.2 – Trabalhos Futuros</w:t>
            </w:r>
            <w:r w:rsidR="00950CA4">
              <w:rPr>
                <w:noProof/>
                <w:webHidden/>
              </w:rPr>
              <w:tab/>
            </w:r>
            <w:r w:rsidR="00950CA4">
              <w:rPr>
                <w:noProof/>
                <w:webHidden/>
              </w:rPr>
              <w:fldChar w:fldCharType="begin"/>
            </w:r>
            <w:r w:rsidR="00950CA4">
              <w:rPr>
                <w:noProof/>
                <w:webHidden/>
              </w:rPr>
              <w:instrText xml:space="preserve"> PAGEREF _Toc513052846 \h </w:instrText>
            </w:r>
            <w:r w:rsidR="00950CA4">
              <w:rPr>
                <w:noProof/>
                <w:webHidden/>
              </w:rPr>
            </w:r>
            <w:r w:rsidR="00950CA4">
              <w:rPr>
                <w:noProof/>
                <w:webHidden/>
              </w:rPr>
              <w:fldChar w:fldCharType="separate"/>
            </w:r>
            <w:r w:rsidR="00950CA4">
              <w:rPr>
                <w:noProof/>
                <w:webHidden/>
              </w:rPr>
              <w:t>76</w:t>
            </w:r>
            <w:r w:rsidR="00950CA4">
              <w:rPr>
                <w:noProof/>
                <w:webHidden/>
              </w:rPr>
              <w:fldChar w:fldCharType="end"/>
            </w:r>
          </w:hyperlink>
        </w:p>
        <w:p w14:paraId="3CC81EB7" w14:textId="2EA1A5C0" w:rsidR="00950CA4" w:rsidRDefault="00550736">
          <w:pPr>
            <w:pStyle w:val="Sumrio1"/>
            <w:tabs>
              <w:tab w:val="right" w:leader="dot" w:pos="8494"/>
            </w:tabs>
            <w:rPr>
              <w:rFonts w:asciiTheme="minorHAnsi" w:eastAsiaTheme="minorEastAsia" w:hAnsiTheme="minorHAnsi" w:cstheme="minorBidi"/>
              <w:noProof/>
              <w:sz w:val="22"/>
              <w:szCs w:val="22"/>
              <w:lang w:eastAsia="pt-BR"/>
            </w:rPr>
          </w:pPr>
          <w:hyperlink w:anchor="_Toc513052847" w:history="1">
            <w:r w:rsidR="00950CA4" w:rsidRPr="008230B2">
              <w:rPr>
                <w:rStyle w:val="Hyperlink"/>
                <w:noProof/>
              </w:rPr>
              <w:t>Bibliografia</w:t>
            </w:r>
            <w:r w:rsidR="00950CA4">
              <w:rPr>
                <w:noProof/>
                <w:webHidden/>
              </w:rPr>
              <w:tab/>
            </w:r>
            <w:r w:rsidR="00950CA4">
              <w:rPr>
                <w:noProof/>
                <w:webHidden/>
              </w:rPr>
              <w:fldChar w:fldCharType="begin"/>
            </w:r>
            <w:r w:rsidR="00950CA4">
              <w:rPr>
                <w:noProof/>
                <w:webHidden/>
              </w:rPr>
              <w:instrText xml:space="preserve"> PAGEREF _Toc513052847 \h </w:instrText>
            </w:r>
            <w:r w:rsidR="00950CA4">
              <w:rPr>
                <w:noProof/>
                <w:webHidden/>
              </w:rPr>
            </w:r>
            <w:r w:rsidR="00950CA4">
              <w:rPr>
                <w:noProof/>
                <w:webHidden/>
              </w:rPr>
              <w:fldChar w:fldCharType="separate"/>
            </w:r>
            <w:r w:rsidR="00950CA4">
              <w:rPr>
                <w:noProof/>
                <w:webHidden/>
              </w:rPr>
              <w:t>77</w:t>
            </w:r>
            <w:r w:rsidR="00950CA4">
              <w:rPr>
                <w:noProof/>
                <w:webHidden/>
              </w:rPr>
              <w:fldChar w:fldCharType="end"/>
            </w:r>
          </w:hyperlink>
        </w:p>
        <w:p w14:paraId="42CCB260" w14:textId="544EF8D9" w:rsidR="008419D9" w:rsidRDefault="00D34F08">
          <w:r>
            <w:fldChar w:fldCharType="end"/>
          </w:r>
        </w:p>
      </w:sdtContent>
    </w:sdt>
    <w:p w14:paraId="41E3D721" w14:textId="77777777" w:rsidR="008419D9" w:rsidRDefault="008419D9">
      <w:pPr>
        <w:rPr>
          <w:sz w:val="28"/>
          <w:szCs w:val="28"/>
        </w:rPr>
      </w:pPr>
    </w:p>
    <w:p w14:paraId="5CC0E70D" w14:textId="77777777" w:rsidR="008419D9" w:rsidRDefault="008419D9"/>
    <w:p w14:paraId="6F6CC44C" w14:textId="77777777" w:rsidR="008419D9" w:rsidRDefault="00D34F08">
      <w:r>
        <w:br w:type="page"/>
      </w:r>
    </w:p>
    <w:p w14:paraId="3AB38B00" w14:textId="77777777" w:rsidR="008419D9" w:rsidRDefault="00D34F08">
      <w:pPr>
        <w:jc w:val="both"/>
      </w:pPr>
      <w:r>
        <w:rPr>
          <w:b/>
          <w:sz w:val="48"/>
          <w:szCs w:val="48"/>
        </w:rPr>
        <w:lastRenderedPageBreak/>
        <w:t>Lista de Figuras</w:t>
      </w:r>
    </w:p>
    <w:p w14:paraId="14E84E5A" w14:textId="77777777" w:rsidR="008419D9" w:rsidRDefault="008419D9">
      <w:pPr>
        <w:spacing w:line="360" w:lineRule="auto"/>
      </w:pPr>
    </w:p>
    <w:p w14:paraId="2E65354F" w14:textId="04253A8A" w:rsidR="00950CA4" w:rsidRDefault="00D34F08">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TOC \c "Figura"</w:instrText>
      </w:r>
      <w:r>
        <w:fldChar w:fldCharType="separate"/>
      </w:r>
      <w:r w:rsidR="00950CA4">
        <w:rPr>
          <w:noProof/>
        </w:rPr>
        <w:t>Figura 1 Página principal do módulo Scikit-Learn</w:t>
      </w:r>
      <w:r w:rsidR="00950CA4">
        <w:rPr>
          <w:noProof/>
        </w:rPr>
        <w:tab/>
      </w:r>
      <w:r w:rsidR="00950CA4">
        <w:rPr>
          <w:noProof/>
        </w:rPr>
        <w:fldChar w:fldCharType="begin"/>
      </w:r>
      <w:r w:rsidR="00950CA4">
        <w:rPr>
          <w:noProof/>
        </w:rPr>
        <w:instrText xml:space="preserve"> PAGEREF _Toc513052763 \h </w:instrText>
      </w:r>
      <w:r w:rsidR="00950CA4">
        <w:rPr>
          <w:noProof/>
        </w:rPr>
      </w:r>
      <w:r w:rsidR="00950CA4">
        <w:rPr>
          <w:noProof/>
        </w:rPr>
        <w:fldChar w:fldCharType="separate"/>
      </w:r>
      <w:r w:rsidR="00950CA4">
        <w:rPr>
          <w:noProof/>
        </w:rPr>
        <w:t>20</w:t>
      </w:r>
      <w:r w:rsidR="00950CA4">
        <w:rPr>
          <w:noProof/>
        </w:rPr>
        <w:fldChar w:fldCharType="end"/>
      </w:r>
    </w:p>
    <w:p w14:paraId="7BBAF0B6" w14:textId="1F2B270A"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 Ranking das linguagens de programação por IEE Spectrum em 2017</w:t>
      </w:r>
      <w:r>
        <w:rPr>
          <w:noProof/>
        </w:rPr>
        <w:tab/>
      </w:r>
      <w:r>
        <w:rPr>
          <w:noProof/>
        </w:rPr>
        <w:fldChar w:fldCharType="begin"/>
      </w:r>
      <w:r>
        <w:rPr>
          <w:noProof/>
        </w:rPr>
        <w:instrText xml:space="preserve"> PAGEREF _Toc513052764 \h </w:instrText>
      </w:r>
      <w:r>
        <w:rPr>
          <w:noProof/>
        </w:rPr>
      </w:r>
      <w:r>
        <w:rPr>
          <w:noProof/>
        </w:rPr>
        <w:fldChar w:fldCharType="separate"/>
      </w:r>
      <w:r>
        <w:rPr>
          <w:noProof/>
        </w:rPr>
        <w:t>22</w:t>
      </w:r>
      <w:r>
        <w:rPr>
          <w:noProof/>
        </w:rPr>
        <w:fldChar w:fldCharType="end"/>
      </w:r>
    </w:p>
    <w:p w14:paraId="4DB16E3A" w14:textId="61A1832E"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 Participação entre os sistemas operacionais mobile no mercado em 2017</w:t>
      </w:r>
      <w:r>
        <w:rPr>
          <w:noProof/>
        </w:rPr>
        <w:tab/>
      </w:r>
      <w:r>
        <w:rPr>
          <w:noProof/>
        </w:rPr>
        <w:fldChar w:fldCharType="begin"/>
      </w:r>
      <w:r>
        <w:rPr>
          <w:noProof/>
        </w:rPr>
        <w:instrText xml:space="preserve"> PAGEREF _Toc513052765 \h </w:instrText>
      </w:r>
      <w:r>
        <w:rPr>
          <w:noProof/>
        </w:rPr>
      </w:r>
      <w:r>
        <w:rPr>
          <w:noProof/>
        </w:rPr>
        <w:fldChar w:fldCharType="separate"/>
      </w:r>
      <w:r>
        <w:rPr>
          <w:noProof/>
        </w:rPr>
        <w:t>23</w:t>
      </w:r>
      <w:r>
        <w:rPr>
          <w:noProof/>
        </w:rPr>
        <w:fldChar w:fldCharType="end"/>
      </w:r>
    </w:p>
    <w:p w14:paraId="2ADE8781" w14:textId="17478E01"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 Diferenças entre o protocolo de comunicação SOAP e REST</w:t>
      </w:r>
      <w:r>
        <w:rPr>
          <w:noProof/>
        </w:rPr>
        <w:tab/>
      </w:r>
      <w:r>
        <w:rPr>
          <w:noProof/>
        </w:rPr>
        <w:fldChar w:fldCharType="begin"/>
      </w:r>
      <w:r>
        <w:rPr>
          <w:noProof/>
        </w:rPr>
        <w:instrText xml:space="preserve"> PAGEREF _Toc513052766 \h </w:instrText>
      </w:r>
      <w:r>
        <w:rPr>
          <w:noProof/>
        </w:rPr>
      </w:r>
      <w:r>
        <w:rPr>
          <w:noProof/>
        </w:rPr>
        <w:fldChar w:fldCharType="separate"/>
      </w:r>
      <w:r>
        <w:rPr>
          <w:noProof/>
        </w:rPr>
        <w:t>24</w:t>
      </w:r>
      <w:r>
        <w:rPr>
          <w:noProof/>
        </w:rPr>
        <w:fldChar w:fldCharType="end"/>
      </w:r>
    </w:p>
    <w:p w14:paraId="360130F0" w14:textId="723950AB"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5 Definição dos métodos da requisição HTTP</w:t>
      </w:r>
      <w:r>
        <w:rPr>
          <w:noProof/>
        </w:rPr>
        <w:tab/>
      </w:r>
      <w:r>
        <w:rPr>
          <w:noProof/>
        </w:rPr>
        <w:fldChar w:fldCharType="begin"/>
      </w:r>
      <w:r>
        <w:rPr>
          <w:noProof/>
        </w:rPr>
        <w:instrText xml:space="preserve"> PAGEREF _Toc513052767 \h </w:instrText>
      </w:r>
      <w:r>
        <w:rPr>
          <w:noProof/>
        </w:rPr>
      </w:r>
      <w:r>
        <w:rPr>
          <w:noProof/>
        </w:rPr>
        <w:fldChar w:fldCharType="separate"/>
      </w:r>
      <w:r>
        <w:rPr>
          <w:noProof/>
        </w:rPr>
        <w:t>25</w:t>
      </w:r>
      <w:r>
        <w:rPr>
          <w:noProof/>
        </w:rPr>
        <w:fldChar w:fldCharType="end"/>
      </w:r>
    </w:p>
    <w:p w14:paraId="66BF2F31" w14:textId="56465CC9"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6 Exemplo do resultado da API GlobalWeather do site webservicex</w:t>
      </w:r>
      <w:r>
        <w:rPr>
          <w:noProof/>
        </w:rPr>
        <w:tab/>
      </w:r>
      <w:r>
        <w:rPr>
          <w:noProof/>
        </w:rPr>
        <w:fldChar w:fldCharType="begin"/>
      </w:r>
      <w:r>
        <w:rPr>
          <w:noProof/>
        </w:rPr>
        <w:instrText xml:space="preserve"> PAGEREF _Toc513052768 \h </w:instrText>
      </w:r>
      <w:r>
        <w:rPr>
          <w:noProof/>
        </w:rPr>
      </w:r>
      <w:r>
        <w:rPr>
          <w:noProof/>
        </w:rPr>
        <w:fldChar w:fldCharType="separate"/>
      </w:r>
      <w:r>
        <w:rPr>
          <w:noProof/>
        </w:rPr>
        <w:t>26</w:t>
      </w:r>
      <w:r>
        <w:rPr>
          <w:noProof/>
        </w:rPr>
        <w:fldChar w:fldCharType="end"/>
      </w:r>
    </w:p>
    <w:p w14:paraId="4F8259FE" w14:textId="5BBC2BF3"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7 Header e Body da requisição da API GlobalWeather</w:t>
      </w:r>
      <w:r>
        <w:rPr>
          <w:noProof/>
        </w:rPr>
        <w:tab/>
      </w:r>
      <w:r>
        <w:rPr>
          <w:noProof/>
        </w:rPr>
        <w:fldChar w:fldCharType="begin"/>
      </w:r>
      <w:r>
        <w:rPr>
          <w:noProof/>
        </w:rPr>
        <w:instrText xml:space="preserve"> PAGEREF _Toc513052769 \h </w:instrText>
      </w:r>
      <w:r>
        <w:rPr>
          <w:noProof/>
        </w:rPr>
      </w:r>
      <w:r>
        <w:rPr>
          <w:noProof/>
        </w:rPr>
        <w:fldChar w:fldCharType="separate"/>
      </w:r>
      <w:r>
        <w:rPr>
          <w:noProof/>
        </w:rPr>
        <w:t>26</w:t>
      </w:r>
      <w:r>
        <w:rPr>
          <w:noProof/>
        </w:rPr>
        <w:fldChar w:fldCharType="end"/>
      </w:r>
    </w:p>
    <w:p w14:paraId="56C35464" w14:textId="10E1BC1B"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8 Eixos X, Y e Z do sensor acelerômetro para smartphones</w:t>
      </w:r>
      <w:r>
        <w:rPr>
          <w:noProof/>
        </w:rPr>
        <w:tab/>
      </w:r>
      <w:r>
        <w:rPr>
          <w:noProof/>
        </w:rPr>
        <w:fldChar w:fldCharType="begin"/>
      </w:r>
      <w:r>
        <w:rPr>
          <w:noProof/>
        </w:rPr>
        <w:instrText xml:space="preserve"> PAGEREF _Toc513052770 \h </w:instrText>
      </w:r>
      <w:r>
        <w:rPr>
          <w:noProof/>
        </w:rPr>
      </w:r>
      <w:r>
        <w:rPr>
          <w:noProof/>
        </w:rPr>
        <w:fldChar w:fldCharType="separate"/>
      </w:r>
      <w:r>
        <w:rPr>
          <w:noProof/>
        </w:rPr>
        <w:t>27</w:t>
      </w:r>
      <w:r>
        <w:rPr>
          <w:noProof/>
        </w:rPr>
        <w:fldChar w:fldCharType="end"/>
      </w:r>
    </w:p>
    <w:p w14:paraId="1E89687B" w14:textId="4475C282"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9 Estrutura do sensor acelerômetro capacitivo</w:t>
      </w:r>
      <w:r>
        <w:rPr>
          <w:noProof/>
        </w:rPr>
        <w:tab/>
      </w:r>
      <w:r>
        <w:rPr>
          <w:noProof/>
        </w:rPr>
        <w:fldChar w:fldCharType="begin"/>
      </w:r>
      <w:r>
        <w:rPr>
          <w:noProof/>
        </w:rPr>
        <w:instrText xml:space="preserve"> PAGEREF _Toc513052771 \h </w:instrText>
      </w:r>
      <w:r>
        <w:rPr>
          <w:noProof/>
        </w:rPr>
      </w:r>
      <w:r>
        <w:rPr>
          <w:noProof/>
        </w:rPr>
        <w:fldChar w:fldCharType="separate"/>
      </w:r>
      <w:r>
        <w:rPr>
          <w:noProof/>
        </w:rPr>
        <w:t>28</w:t>
      </w:r>
      <w:r>
        <w:rPr>
          <w:noProof/>
        </w:rPr>
        <w:fldChar w:fldCharType="end"/>
      </w:r>
    </w:p>
    <w:p w14:paraId="1879FC98" w14:textId="67A70ED2"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10 Estrutura do sensor acelerômetro capacitivo em smartphones</w:t>
      </w:r>
      <w:r>
        <w:rPr>
          <w:noProof/>
        </w:rPr>
        <w:tab/>
      </w:r>
      <w:r>
        <w:rPr>
          <w:noProof/>
        </w:rPr>
        <w:fldChar w:fldCharType="begin"/>
      </w:r>
      <w:r>
        <w:rPr>
          <w:noProof/>
        </w:rPr>
        <w:instrText xml:space="preserve"> PAGEREF _Toc513052772 \h </w:instrText>
      </w:r>
      <w:r>
        <w:rPr>
          <w:noProof/>
        </w:rPr>
      </w:r>
      <w:r>
        <w:rPr>
          <w:noProof/>
        </w:rPr>
        <w:fldChar w:fldCharType="separate"/>
      </w:r>
      <w:r>
        <w:rPr>
          <w:noProof/>
        </w:rPr>
        <w:t>29</w:t>
      </w:r>
      <w:r>
        <w:rPr>
          <w:noProof/>
        </w:rPr>
        <w:fldChar w:fldCharType="end"/>
      </w:r>
    </w:p>
    <w:p w14:paraId="1ADC18C1" w14:textId="6AD05925"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11 Detalhes externos do sensor acelerômetro do tipo capacitivo</w:t>
      </w:r>
      <w:r>
        <w:rPr>
          <w:noProof/>
        </w:rPr>
        <w:tab/>
      </w:r>
      <w:r>
        <w:rPr>
          <w:noProof/>
        </w:rPr>
        <w:fldChar w:fldCharType="begin"/>
      </w:r>
      <w:r>
        <w:rPr>
          <w:noProof/>
        </w:rPr>
        <w:instrText xml:space="preserve"> PAGEREF _Toc513052773 \h </w:instrText>
      </w:r>
      <w:r>
        <w:rPr>
          <w:noProof/>
        </w:rPr>
      </w:r>
      <w:r>
        <w:rPr>
          <w:noProof/>
        </w:rPr>
        <w:fldChar w:fldCharType="separate"/>
      </w:r>
      <w:r>
        <w:rPr>
          <w:noProof/>
        </w:rPr>
        <w:t>29</w:t>
      </w:r>
      <w:r>
        <w:rPr>
          <w:noProof/>
        </w:rPr>
        <w:fldChar w:fldCharType="end"/>
      </w:r>
    </w:p>
    <w:p w14:paraId="08AE6D2C" w14:textId="3D641D09"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12 Comportamento em função do tempo da Rugosidade Genérica, Pseudo-Periódica e Pontual</w:t>
      </w:r>
      <w:r>
        <w:rPr>
          <w:noProof/>
        </w:rPr>
        <w:tab/>
      </w:r>
      <w:r>
        <w:rPr>
          <w:noProof/>
        </w:rPr>
        <w:fldChar w:fldCharType="begin"/>
      </w:r>
      <w:r>
        <w:rPr>
          <w:noProof/>
        </w:rPr>
        <w:instrText xml:space="preserve"> PAGEREF _Toc513052774 \h </w:instrText>
      </w:r>
      <w:r>
        <w:rPr>
          <w:noProof/>
        </w:rPr>
      </w:r>
      <w:r>
        <w:rPr>
          <w:noProof/>
        </w:rPr>
        <w:fldChar w:fldCharType="separate"/>
      </w:r>
      <w:r>
        <w:rPr>
          <w:noProof/>
        </w:rPr>
        <w:t>34</w:t>
      </w:r>
      <w:r>
        <w:rPr>
          <w:noProof/>
        </w:rPr>
        <w:fldChar w:fldCharType="end"/>
      </w:r>
    </w:p>
    <w:p w14:paraId="269EE849" w14:textId="68DCDA93"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13 Intervalos de IRI em diferentes tipos de rodovias e velocidades</w:t>
      </w:r>
      <w:r>
        <w:rPr>
          <w:noProof/>
        </w:rPr>
        <w:tab/>
      </w:r>
      <w:r>
        <w:rPr>
          <w:noProof/>
        </w:rPr>
        <w:fldChar w:fldCharType="begin"/>
      </w:r>
      <w:r>
        <w:rPr>
          <w:noProof/>
        </w:rPr>
        <w:instrText xml:space="preserve"> PAGEREF _Toc513052775 \h </w:instrText>
      </w:r>
      <w:r>
        <w:rPr>
          <w:noProof/>
        </w:rPr>
      </w:r>
      <w:r>
        <w:rPr>
          <w:noProof/>
        </w:rPr>
        <w:fldChar w:fldCharType="separate"/>
      </w:r>
      <w:r>
        <w:rPr>
          <w:noProof/>
        </w:rPr>
        <w:t>35</w:t>
      </w:r>
      <w:r>
        <w:rPr>
          <w:noProof/>
        </w:rPr>
        <w:fldChar w:fldCharType="end"/>
      </w:r>
    </w:p>
    <w:p w14:paraId="3941EDF2" w14:textId="79D3C82E"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14 Funcionamento do modelo “quarter-car” utilizado pelo IRI</w:t>
      </w:r>
      <w:r>
        <w:rPr>
          <w:noProof/>
        </w:rPr>
        <w:tab/>
      </w:r>
      <w:r>
        <w:rPr>
          <w:noProof/>
        </w:rPr>
        <w:fldChar w:fldCharType="begin"/>
      </w:r>
      <w:r>
        <w:rPr>
          <w:noProof/>
        </w:rPr>
        <w:instrText xml:space="preserve"> PAGEREF _Toc513052776 \h </w:instrText>
      </w:r>
      <w:r>
        <w:rPr>
          <w:noProof/>
        </w:rPr>
      </w:r>
      <w:r>
        <w:rPr>
          <w:noProof/>
        </w:rPr>
        <w:fldChar w:fldCharType="separate"/>
      </w:r>
      <w:r>
        <w:rPr>
          <w:noProof/>
        </w:rPr>
        <w:t>36</w:t>
      </w:r>
      <w:r>
        <w:rPr>
          <w:noProof/>
        </w:rPr>
        <w:fldChar w:fldCharType="end"/>
      </w:r>
    </w:p>
    <w:p w14:paraId="315223F3" w14:textId="46E47D1C"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15 Distribuição das regiões disponíveis da AWS</w:t>
      </w:r>
      <w:r>
        <w:rPr>
          <w:noProof/>
        </w:rPr>
        <w:tab/>
      </w:r>
      <w:r>
        <w:rPr>
          <w:noProof/>
        </w:rPr>
        <w:fldChar w:fldCharType="begin"/>
      </w:r>
      <w:r>
        <w:rPr>
          <w:noProof/>
        </w:rPr>
        <w:instrText xml:space="preserve"> PAGEREF _Toc513052777 \h </w:instrText>
      </w:r>
      <w:r>
        <w:rPr>
          <w:noProof/>
        </w:rPr>
      </w:r>
      <w:r>
        <w:rPr>
          <w:noProof/>
        </w:rPr>
        <w:fldChar w:fldCharType="separate"/>
      </w:r>
      <w:r>
        <w:rPr>
          <w:noProof/>
        </w:rPr>
        <w:t>38</w:t>
      </w:r>
      <w:r>
        <w:rPr>
          <w:noProof/>
        </w:rPr>
        <w:fldChar w:fldCharType="end"/>
      </w:r>
    </w:p>
    <w:p w14:paraId="3739DC3F" w14:textId="37CBCAC4"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16 Instâncias da família “Otimizadas para memória”</w:t>
      </w:r>
      <w:r>
        <w:rPr>
          <w:noProof/>
        </w:rPr>
        <w:tab/>
      </w:r>
      <w:r>
        <w:rPr>
          <w:noProof/>
        </w:rPr>
        <w:fldChar w:fldCharType="begin"/>
      </w:r>
      <w:r>
        <w:rPr>
          <w:noProof/>
        </w:rPr>
        <w:instrText xml:space="preserve"> PAGEREF _Toc513052778 \h </w:instrText>
      </w:r>
      <w:r>
        <w:rPr>
          <w:noProof/>
        </w:rPr>
      </w:r>
      <w:r>
        <w:rPr>
          <w:noProof/>
        </w:rPr>
        <w:fldChar w:fldCharType="separate"/>
      </w:r>
      <w:r>
        <w:rPr>
          <w:noProof/>
        </w:rPr>
        <w:t>41</w:t>
      </w:r>
      <w:r>
        <w:rPr>
          <w:noProof/>
        </w:rPr>
        <w:fldChar w:fldCharType="end"/>
      </w:r>
    </w:p>
    <w:p w14:paraId="41C334DA" w14:textId="1E6A481E"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17 Painel EC2 da AWS</w:t>
      </w:r>
      <w:r>
        <w:rPr>
          <w:noProof/>
        </w:rPr>
        <w:tab/>
      </w:r>
      <w:r>
        <w:rPr>
          <w:noProof/>
        </w:rPr>
        <w:fldChar w:fldCharType="begin"/>
      </w:r>
      <w:r>
        <w:rPr>
          <w:noProof/>
        </w:rPr>
        <w:instrText xml:space="preserve"> PAGEREF _Toc513052779 \h </w:instrText>
      </w:r>
      <w:r>
        <w:rPr>
          <w:noProof/>
        </w:rPr>
      </w:r>
      <w:r>
        <w:rPr>
          <w:noProof/>
        </w:rPr>
        <w:fldChar w:fldCharType="separate"/>
      </w:r>
      <w:r>
        <w:rPr>
          <w:noProof/>
        </w:rPr>
        <w:t>41</w:t>
      </w:r>
      <w:r>
        <w:rPr>
          <w:noProof/>
        </w:rPr>
        <w:fldChar w:fldCharType="end"/>
      </w:r>
    </w:p>
    <w:p w14:paraId="78CF7279" w14:textId="2018386A"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18 Painel de AMIs criadas pela comunidade</w:t>
      </w:r>
      <w:r>
        <w:rPr>
          <w:noProof/>
        </w:rPr>
        <w:tab/>
      </w:r>
      <w:r>
        <w:rPr>
          <w:noProof/>
        </w:rPr>
        <w:fldChar w:fldCharType="begin"/>
      </w:r>
      <w:r>
        <w:rPr>
          <w:noProof/>
        </w:rPr>
        <w:instrText xml:space="preserve"> PAGEREF _Toc513052780 \h </w:instrText>
      </w:r>
      <w:r>
        <w:rPr>
          <w:noProof/>
        </w:rPr>
      </w:r>
      <w:r>
        <w:rPr>
          <w:noProof/>
        </w:rPr>
        <w:fldChar w:fldCharType="separate"/>
      </w:r>
      <w:r>
        <w:rPr>
          <w:noProof/>
        </w:rPr>
        <w:t>42</w:t>
      </w:r>
      <w:r>
        <w:rPr>
          <w:noProof/>
        </w:rPr>
        <w:fldChar w:fldCharType="end"/>
      </w:r>
    </w:p>
    <w:p w14:paraId="49677FA5" w14:textId="05641C5D"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19 Gráfico de 2017 do Gartner Hype Cycle for Emerging Technologies</w:t>
      </w:r>
      <w:r>
        <w:rPr>
          <w:noProof/>
        </w:rPr>
        <w:tab/>
      </w:r>
      <w:r>
        <w:rPr>
          <w:noProof/>
        </w:rPr>
        <w:fldChar w:fldCharType="begin"/>
      </w:r>
      <w:r>
        <w:rPr>
          <w:noProof/>
        </w:rPr>
        <w:instrText xml:space="preserve"> PAGEREF _Toc513052781 \h </w:instrText>
      </w:r>
      <w:r>
        <w:rPr>
          <w:noProof/>
        </w:rPr>
      </w:r>
      <w:r>
        <w:rPr>
          <w:noProof/>
        </w:rPr>
        <w:fldChar w:fldCharType="separate"/>
      </w:r>
      <w:r>
        <w:rPr>
          <w:noProof/>
        </w:rPr>
        <w:t>45</w:t>
      </w:r>
      <w:r>
        <w:rPr>
          <w:noProof/>
        </w:rPr>
        <w:fldChar w:fldCharType="end"/>
      </w:r>
    </w:p>
    <w:p w14:paraId="2298C82A" w14:textId="27E3CDA0"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20 Modelo padrão de uma rede neural recorrente [17]</w:t>
      </w:r>
      <w:r>
        <w:rPr>
          <w:noProof/>
        </w:rPr>
        <w:tab/>
      </w:r>
      <w:r>
        <w:rPr>
          <w:noProof/>
        </w:rPr>
        <w:fldChar w:fldCharType="begin"/>
      </w:r>
      <w:r>
        <w:rPr>
          <w:noProof/>
        </w:rPr>
        <w:instrText xml:space="preserve"> PAGEREF _Toc513052782 \h </w:instrText>
      </w:r>
      <w:r>
        <w:rPr>
          <w:noProof/>
        </w:rPr>
      </w:r>
      <w:r>
        <w:rPr>
          <w:noProof/>
        </w:rPr>
        <w:fldChar w:fldCharType="separate"/>
      </w:r>
      <w:r>
        <w:rPr>
          <w:noProof/>
        </w:rPr>
        <w:t>46</w:t>
      </w:r>
      <w:r>
        <w:rPr>
          <w:noProof/>
        </w:rPr>
        <w:fldChar w:fldCharType="end"/>
      </w:r>
    </w:p>
    <w:p w14:paraId="5A43CA53" w14:textId="2AB8A04E"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21 Modelo padrão de uma rede LSTM [18]</w:t>
      </w:r>
      <w:r>
        <w:rPr>
          <w:noProof/>
        </w:rPr>
        <w:tab/>
      </w:r>
      <w:r>
        <w:rPr>
          <w:noProof/>
        </w:rPr>
        <w:fldChar w:fldCharType="begin"/>
      </w:r>
      <w:r>
        <w:rPr>
          <w:noProof/>
        </w:rPr>
        <w:instrText xml:space="preserve"> PAGEREF _Toc513052783 \h </w:instrText>
      </w:r>
      <w:r>
        <w:rPr>
          <w:noProof/>
        </w:rPr>
      </w:r>
      <w:r>
        <w:rPr>
          <w:noProof/>
        </w:rPr>
        <w:fldChar w:fldCharType="separate"/>
      </w:r>
      <w:r>
        <w:rPr>
          <w:noProof/>
        </w:rPr>
        <w:t>47</w:t>
      </w:r>
      <w:r>
        <w:rPr>
          <w:noProof/>
        </w:rPr>
        <w:fldChar w:fldCharType="end"/>
      </w:r>
    </w:p>
    <w:p w14:paraId="75B5AE89" w14:textId="297582A8"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22 Estrutura que armazena o estado da célula [18]</w:t>
      </w:r>
      <w:r>
        <w:rPr>
          <w:noProof/>
        </w:rPr>
        <w:tab/>
      </w:r>
      <w:r>
        <w:rPr>
          <w:noProof/>
        </w:rPr>
        <w:fldChar w:fldCharType="begin"/>
      </w:r>
      <w:r>
        <w:rPr>
          <w:noProof/>
        </w:rPr>
        <w:instrText xml:space="preserve"> PAGEREF _Toc513052784 \h </w:instrText>
      </w:r>
      <w:r>
        <w:rPr>
          <w:noProof/>
        </w:rPr>
      </w:r>
      <w:r>
        <w:rPr>
          <w:noProof/>
        </w:rPr>
        <w:fldChar w:fldCharType="separate"/>
      </w:r>
      <w:r>
        <w:rPr>
          <w:noProof/>
        </w:rPr>
        <w:t>48</w:t>
      </w:r>
      <w:r>
        <w:rPr>
          <w:noProof/>
        </w:rPr>
        <w:fldChar w:fldCharType="end"/>
      </w:r>
    </w:p>
    <w:p w14:paraId="55F5BC8C" w14:textId="5508672C"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23 Primeiro passo de uma rede LSTM [18]</w:t>
      </w:r>
      <w:r>
        <w:rPr>
          <w:noProof/>
        </w:rPr>
        <w:tab/>
      </w:r>
      <w:r>
        <w:rPr>
          <w:noProof/>
        </w:rPr>
        <w:fldChar w:fldCharType="begin"/>
      </w:r>
      <w:r>
        <w:rPr>
          <w:noProof/>
        </w:rPr>
        <w:instrText xml:space="preserve"> PAGEREF _Toc513052785 \h </w:instrText>
      </w:r>
      <w:r>
        <w:rPr>
          <w:noProof/>
        </w:rPr>
      </w:r>
      <w:r>
        <w:rPr>
          <w:noProof/>
        </w:rPr>
        <w:fldChar w:fldCharType="separate"/>
      </w:r>
      <w:r>
        <w:rPr>
          <w:noProof/>
        </w:rPr>
        <w:t>49</w:t>
      </w:r>
      <w:r>
        <w:rPr>
          <w:noProof/>
        </w:rPr>
        <w:fldChar w:fldCharType="end"/>
      </w:r>
    </w:p>
    <w:p w14:paraId="4F4F2D96" w14:textId="50385997"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24 Segundo passo de uma rede LSTM [18]</w:t>
      </w:r>
      <w:r>
        <w:rPr>
          <w:noProof/>
        </w:rPr>
        <w:tab/>
      </w:r>
      <w:r>
        <w:rPr>
          <w:noProof/>
        </w:rPr>
        <w:fldChar w:fldCharType="begin"/>
      </w:r>
      <w:r>
        <w:rPr>
          <w:noProof/>
        </w:rPr>
        <w:instrText xml:space="preserve"> PAGEREF _Toc513052786 \h </w:instrText>
      </w:r>
      <w:r>
        <w:rPr>
          <w:noProof/>
        </w:rPr>
      </w:r>
      <w:r>
        <w:rPr>
          <w:noProof/>
        </w:rPr>
        <w:fldChar w:fldCharType="separate"/>
      </w:r>
      <w:r>
        <w:rPr>
          <w:noProof/>
        </w:rPr>
        <w:t>49</w:t>
      </w:r>
      <w:r>
        <w:rPr>
          <w:noProof/>
        </w:rPr>
        <w:fldChar w:fldCharType="end"/>
      </w:r>
    </w:p>
    <w:p w14:paraId="2B94AE75" w14:textId="073920D6"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25 Terceiro passo de uma rede LSTM [18]</w:t>
      </w:r>
      <w:r>
        <w:rPr>
          <w:noProof/>
        </w:rPr>
        <w:tab/>
      </w:r>
      <w:r>
        <w:rPr>
          <w:noProof/>
        </w:rPr>
        <w:fldChar w:fldCharType="begin"/>
      </w:r>
      <w:r>
        <w:rPr>
          <w:noProof/>
        </w:rPr>
        <w:instrText xml:space="preserve"> PAGEREF _Toc513052787 \h </w:instrText>
      </w:r>
      <w:r>
        <w:rPr>
          <w:noProof/>
        </w:rPr>
      </w:r>
      <w:r>
        <w:rPr>
          <w:noProof/>
        </w:rPr>
        <w:fldChar w:fldCharType="separate"/>
      </w:r>
      <w:r>
        <w:rPr>
          <w:noProof/>
        </w:rPr>
        <w:t>50</w:t>
      </w:r>
      <w:r>
        <w:rPr>
          <w:noProof/>
        </w:rPr>
        <w:fldChar w:fldCharType="end"/>
      </w:r>
    </w:p>
    <w:p w14:paraId="01F5859D" w14:textId="54F25CBA"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26 Estrutura global do projeto Lunar</w:t>
      </w:r>
      <w:r>
        <w:rPr>
          <w:noProof/>
        </w:rPr>
        <w:tab/>
      </w:r>
      <w:r>
        <w:rPr>
          <w:noProof/>
        </w:rPr>
        <w:fldChar w:fldCharType="begin"/>
      </w:r>
      <w:r>
        <w:rPr>
          <w:noProof/>
        </w:rPr>
        <w:instrText xml:space="preserve"> PAGEREF _Toc513052788 \h </w:instrText>
      </w:r>
      <w:r>
        <w:rPr>
          <w:noProof/>
        </w:rPr>
      </w:r>
      <w:r>
        <w:rPr>
          <w:noProof/>
        </w:rPr>
        <w:fldChar w:fldCharType="separate"/>
      </w:r>
      <w:r>
        <w:rPr>
          <w:noProof/>
        </w:rPr>
        <w:t>51</w:t>
      </w:r>
      <w:r>
        <w:rPr>
          <w:noProof/>
        </w:rPr>
        <w:fldChar w:fldCharType="end"/>
      </w:r>
    </w:p>
    <w:p w14:paraId="431399F9" w14:textId="64FBDEB7"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27 Fluxograma do funcionamento do aplicativo Android</w:t>
      </w:r>
      <w:r>
        <w:rPr>
          <w:noProof/>
        </w:rPr>
        <w:tab/>
      </w:r>
      <w:r>
        <w:rPr>
          <w:noProof/>
        </w:rPr>
        <w:fldChar w:fldCharType="begin"/>
      </w:r>
      <w:r>
        <w:rPr>
          <w:noProof/>
        </w:rPr>
        <w:instrText xml:space="preserve"> PAGEREF _Toc513052789 \h </w:instrText>
      </w:r>
      <w:r>
        <w:rPr>
          <w:noProof/>
        </w:rPr>
      </w:r>
      <w:r>
        <w:rPr>
          <w:noProof/>
        </w:rPr>
        <w:fldChar w:fldCharType="separate"/>
      </w:r>
      <w:r>
        <w:rPr>
          <w:noProof/>
        </w:rPr>
        <w:t>52</w:t>
      </w:r>
      <w:r>
        <w:rPr>
          <w:noProof/>
        </w:rPr>
        <w:fldChar w:fldCharType="end"/>
      </w:r>
    </w:p>
    <w:p w14:paraId="6206B94D" w14:textId="48A73942"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28 Aplicação teste já posicionada para iniciar a captura</w:t>
      </w:r>
      <w:r>
        <w:rPr>
          <w:noProof/>
        </w:rPr>
        <w:tab/>
      </w:r>
      <w:r>
        <w:rPr>
          <w:noProof/>
        </w:rPr>
        <w:fldChar w:fldCharType="begin"/>
      </w:r>
      <w:r>
        <w:rPr>
          <w:noProof/>
        </w:rPr>
        <w:instrText xml:space="preserve"> PAGEREF _Toc513052790 \h </w:instrText>
      </w:r>
      <w:r>
        <w:rPr>
          <w:noProof/>
        </w:rPr>
      </w:r>
      <w:r>
        <w:rPr>
          <w:noProof/>
        </w:rPr>
        <w:fldChar w:fldCharType="separate"/>
      </w:r>
      <w:r>
        <w:rPr>
          <w:noProof/>
        </w:rPr>
        <w:t>54</w:t>
      </w:r>
      <w:r>
        <w:rPr>
          <w:noProof/>
        </w:rPr>
        <w:fldChar w:fldCharType="end"/>
      </w:r>
    </w:p>
    <w:p w14:paraId="36FFB9A2" w14:textId="315AB0D9"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29 Uso de uma filmadora no capô do veículo</w:t>
      </w:r>
      <w:r>
        <w:rPr>
          <w:noProof/>
        </w:rPr>
        <w:tab/>
      </w:r>
      <w:r>
        <w:rPr>
          <w:noProof/>
        </w:rPr>
        <w:fldChar w:fldCharType="begin"/>
      </w:r>
      <w:r>
        <w:rPr>
          <w:noProof/>
        </w:rPr>
        <w:instrText xml:space="preserve"> PAGEREF _Toc513052791 \h </w:instrText>
      </w:r>
      <w:r>
        <w:rPr>
          <w:noProof/>
        </w:rPr>
      </w:r>
      <w:r>
        <w:rPr>
          <w:noProof/>
        </w:rPr>
        <w:fldChar w:fldCharType="separate"/>
      </w:r>
      <w:r>
        <w:rPr>
          <w:noProof/>
        </w:rPr>
        <w:t>55</w:t>
      </w:r>
      <w:r>
        <w:rPr>
          <w:noProof/>
        </w:rPr>
        <w:fldChar w:fldCharType="end"/>
      </w:r>
    </w:p>
    <w:p w14:paraId="0B813C98" w14:textId="0A4FA552"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30 Comportamento do eixo Z do sensor acelerômetro</w:t>
      </w:r>
      <w:r>
        <w:rPr>
          <w:noProof/>
        </w:rPr>
        <w:tab/>
      </w:r>
      <w:r>
        <w:rPr>
          <w:noProof/>
        </w:rPr>
        <w:fldChar w:fldCharType="begin"/>
      </w:r>
      <w:r>
        <w:rPr>
          <w:noProof/>
        </w:rPr>
        <w:instrText xml:space="preserve"> PAGEREF _Toc513052792 \h </w:instrText>
      </w:r>
      <w:r>
        <w:rPr>
          <w:noProof/>
        </w:rPr>
      </w:r>
      <w:r>
        <w:rPr>
          <w:noProof/>
        </w:rPr>
        <w:fldChar w:fldCharType="separate"/>
      </w:r>
      <w:r>
        <w:rPr>
          <w:noProof/>
        </w:rPr>
        <w:t>56</w:t>
      </w:r>
      <w:r>
        <w:rPr>
          <w:noProof/>
        </w:rPr>
        <w:fldChar w:fldCharType="end"/>
      </w:r>
    </w:p>
    <w:p w14:paraId="77FE444B" w14:textId="2B0D73B0"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31 Comportamento do eixo Y do sensor acelerômetro</w:t>
      </w:r>
      <w:r>
        <w:rPr>
          <w:noProof/>
        </w:rPr>
        <w:tab/>
      </w:r>
      <w:r>
        <w:rPr>
          <w:noProof/>
        </w:rPr>
        <w:fldChar w:fldCharType="begin"/>
      </w:r>
      <w:r>
        <w:rPr>
          <w:noProof/>
        </w:rPr>
        <w:instrText xml:space="preserve"> PAGEREF _Toc513052793 \h </w:instrText>
      </w:r>
      <w:r>
        <w:rPr>
          <w:noProof/>
        </w:rPr>
      </w:r>
      <w:r>
        <w:rPr>
          <w:noProof/>
        </w:rPr>
        <w:fldChar w:fldCharType="separate"/>
      </w:r>
      <w:r>
        <w:rPr>
          <w:noProof/>
        </w:rPr>
        <w:t>56</w:t>
      </w:r>
      <w:r>
        <w:rPr>
          <w:noProof/>
        </w:rPr>
        <w:fldChar w:fldCharType="end"/>
      </w:r>
    </w:p>
    <w:p w14:paraId="708EF079" w14:textId="795A142C"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32 Comportamento do eixo X do sensor acelerômetro</w:t>
      </w:r>
      <w:r>
        <w:rPr>
          <w:noProof/>
        </w:rPr>
        <w:tab/>
      </w:r>
      <w:r>
        <w:rPr>
          <w:noProof/>
        </w:rPr>
        <w:fldChar w:fldCharType="begin"/>
      </w:r>
      <w:r>
        <w:rPr>
          <w:noProof/>
        </w:rPr>
        <w:instrText xml:space="preserve"> PAGEREF _Toc513052794 \h </w:instrText>
      </w:r>
      <w:r>
        <w:rPr>
          <w:noProof/>
        </w:rPr>
      </w:r>
      <w:r>
        <w:rPr>
          <w:noProof/>
        </w:rPr>
        <w:fldChar w:fldCharType="separate"/>
      </w:r>
      <w:r>
        <w:rPr>
          <w:noProof/>
        </w:rPr>
        <w:t>57</w:t>
      </w:r>
      <w:r>
        <w:rPr>
          <w:noProof/>
        </w:rPr>
        <w:fldChar w:fldCharType="end"/>
      </w:r>
    </w:p>
    <w:p w14:paraId="36AC3C48" w14:textId="443B51D1"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33 Relação de causa-consequência de um buraco captado pela filmadora</w:t>
      </w:r>
      <w:r>
        <w:rPr>
          <w:noProof/>
        </w:rPr>
        <w:tab/>
      </w:r>
      <w:r>
        <w:rPr>
          <w:noProof/>
        </w:rPr>
        <w:fldChar w:fldCharType="begin"/>
      </w:r>
      <w:r>
        <w:rPr>
          <w:noProof/>
        </w:rPr>
        <w:instrText xml:space="preserve"> PAGEREF _Toc513052795 \h </w:instrText>
      </w:r>
      <w:r>
        <w:rPr>
          <w:noProof/>
        </w:rPr>
      </w:r>
      <w:r>
        <w:rPr>
          <w:noProof/>
        </w:rPr>
        <w:fldChar w:fldCharType="separate"/>
      </w:r>
      <w:r>
        <w:rPr>
          <w:noProof/>
        </w:rPr>
        <w:t>58</w:t>
      </w:r>
      <w:r>
        <w:rPr>
          <w:noProof/>
        </w:rPr>
        <w:fldChar w:fldCharType="end"/>
      </w:r>
    </w:p>
    <w:p w14:paraId="08916668" w14:textId="0CA8AE0F"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34 Exemplo da resposta da Geocoding API</w:t>
      </w:r>
      <w:r>
        <w:rPr>
          <w:noProof/>
        </w:rPr>
        <w:tab/>
      </w:r>
      <w:r>
        <w:rPr>
          <w:noProof/>
        </w:rPr>
        <w:fldChar w:fldCharType="begin"/>
      </w:r>
      <w:r>
        <w:rPr>
          <w:noProof/>
        </w:rPr>
        <w:instrText xml:space="preserve"> PAGEREF _Toc513052796 \h </w:instrText>
      </w:r>
      <w:r>
        <w:rPr>
          <w:noProof/>
        </w:rPr>
      </w:r>
      <w:r>
        <w:rPr>
          <w:noProof/>
        </w:rPr>
        <w:fldChar w:fldCharType="separate"/>
      </w:r>
      <w:r>
        <w:rPr>
          <w:noProof/>
        </w:rPr>
        <w:t>60</w:t>
      </w:r>
      <w:r>
        <w:rPr>
          <w:noProof/>
        </w:rPr>
        <w:fldChar w:fldCharType="end"/>
      </w:r>
    </w:p>
    <w:p w14:paraId="4D126BDD" w14:textId="537E6350"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35 Amostras do arquivo CSV genérico</w:t>
      </w:r>
      <w:r>
        <w:rPr>
          <w:noProof/>
        </w:rPr>
        <w:tab/>
      </w:r>
      <w:r>
        <w:rPr>
          <w:noProof/>
        </w:rPr>
        <w:fldChar w:fldCharType="begin"/>
      </w:r>
      <w:r>
        <w:rPr>
          <w:noProof/>
        </w:rPr>
        <w:instrText xml:space="preserve"> PAGEREF _Toc513052797 \h </w:instrText>
      </w:r>
      <w:r>
        <w:rPr>
          <w:noProof/>
        </w:rPr>
      </w:r>
      <w:r>
        <w:rPr>
          <w:noProof/>
        </w:rPr>
        <w:fldChar w:fldCharType="separate"/>
      </w:r>
      <w:r>
        <w:rPr>
          <w:noProof/>
        </w:rPr>
        <w:t>61</w:t>
      </w:r>
      <w:r>
        <w:rPr>
          <w:noProof/>
        </w:rPr>
        <w:fldChar w:fldCharType="end"/>
      </w:r>
    </w:p>
    <w:p w14:paraId="56C0CD15" w14:textId="02F51601"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36 Dataframe genérico com registros temporais</w:t>
      </w:r>
      <w:r>
        <w:rPr>
          <w:noProof/>
        </w:rPr>
        <w:tab/>
      </w:r>
      <w:r>
        <w:rPr>
          <w:noProof/>
        </w:rPr>
        <w:fldChar w:fldCharType="begin"/>
      </w:r>
      <w:r>
        <w:rPr>
          <w:noProof/>
        </w:rPr>
        <w:instrText xml:space="preserve"> PAGEREF _Toc513052798 \h </w:instrText>
      </w:r>
      <w:r>
        <w:rPr>
          <w:noProof/>
        </w:rPr>
      </w:r>
      <w:r>
        <w:rPr>
          <w:noProof/>
        </w:rPr>
        <w:fldChar w:fldCharType="separate"/>
      </w:r>
      <w:r>
        <w:rPr>
          <w:noProof/>
        </w:rPr>
        <w:t>62</w:t>
      </w:r>
      <w:r>
        <w:rPr>
          <w:noProof/>
        </w:rPr>
        <w:fldChar w:fldCharType="end"/>
      </w:r>
    </w:p>
    <w:p w14:paraId="3D8889A1" w14:textId="5CB39462"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37 Dataframe em formato para realizar aprendizagem supervisionada</w:t>
      </w:r>
      <w:r>
        <w:rPr>
          <w:noProof/>
        </w:rPr>
        <w:tab/>
      </w:r>
      <w:r>
        <w:rPr>
          <w:noProof/>
        </w:rPr>
        <w:fldChar w:fldCharType="begin"/>
      </w:r>
      <w:r>
        <w:rPr>
          <w:noProof/>
        </w:rPr>
        <w:instrText xml:space="preserve"> PAGEREF _Toc513052799 \h </w:instrText>
      </w:r>
      <w:r>
        <w:rPr>
          <w:noProof/>
        </w:rPr>
      </w:r>
      <w:r>
        <w:rPr>
          <w:noProof/>
        </w:rPr>
        <w:fldChar w:fldCharType="separate"/>
      </w:r>
      <w:r>
        <w:rPr>
          <w:noProof/>
        </w:rPr>
        <w:t>62</w:t>
      </w:r>
      <w:r>
        <w:rPr>
          <w:noProof/>
        </w:rPr>
        <w:fldChar w:fldCharType="end"/>
      </w:r>
    </w:p>
    <w:p w14:paraId="3A14A7A7" w14:textId="0AF2E263"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38 Estrutura da Rede Neural aplicada</w:t>
      </w:r>
      <w:r>
        <w:rPr>
          <w:noProof/>
        </w:rPr>
        <w:tab/>
      </w:r>
      <w:r>
        <w:rPr>
          <w:noProof/>
        </w:rPr>
        <w:fldChar w:fldCharType="begin"/>
      </w:r>
      <w:r>
        <w:rPr>
          <w:noProof/>
        </w:rPr>
        <w:instrText xml:space="preserve"> PAGEREF _Toc513052800 \h </w:instrText>
      </w:r>
      <w:r>
        <w:rPr>
          <w:noProof/>
        </w:rPr>
      </w:r>
      <w:r>
        <w:rPr>
          <w:noProof/>
        </w:rPr>
        <w:fldChar w:fldCharType="separate"/>
      </w:r>
      <w:r>
        <w:rPr>
          <w:noProof/>
        </w:rPr>
        <w:t>63</w:t>
      </w:r>
      <w:r>
        <w:rPr>
          <w:noProof/>
        </w:rPr>
        <w:fldChar w:fldCharType="end"/>
      </w:r>
    </w:p>
    <w:p w14:paraId="4570740E" w14:textId="64C29DE4"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39 Estrutura dos dados de entrada já normalizados</w:t>
      </w:r>
      <w:r>
        <w:rPr>
          <w:noProof/>
        </w:rPr>
        <w:tab/>
      </w:r>
      <w:r>
        <w:rPr>
          <w:noProof/>
        </w:rPr>
        <w:fldChar w:fldCharType="begin"/>
      </w:r>
      <w:r>
        <w:rPr>
          <w:noProof/>
        </w:rPr>
        <w:instrText xml:space="preserve"> PAGEREF _Toc513052801 \h </w:instrText>
      </w:r>
      <w:r>
        <w:rPr>
          <w:noProof/>
        </w:rPr>
      </w:r>
      <w:r>
        <w:rPr>
          <w:noProof/>
        </w:rPr>
        <w:fldChar w:fldCharType="separate"/>
      </w:r>
      <w:r>
        <w:rPr>
          <w:noProof/>
        </w:rPr>
        <w:t>64</w:t>
      </w:r>
      <w:r>
        <w:rPr>
          <w:noProof/>
        </w:rPr>
        <w:fldChar w:fldCharType="end"/>
      </w:r>
    </w:p>
    <w:p w14:paraId="06211462" w14:textId="2D8BC396"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40 Estrutura dos dados de saída</w:t>
      </w:r>
      <w:r>
        <w:rPr>
          <w:noProof/>
        </w:rPr>
        <w:tab/>
      </w:r>
      <w:r>
        <w:rPr>
          <w:noProof/>
        </w:rPr>
        <w:fldChar w:fldCharType="begin"/>
      </w:r>
      <w:r>
        <w:rPr>
          <w:noProof/>
        </w:rPr>
        <w:instrText xml:space="preserve"> PAGEREF _Toc513052802 \h </w:instrText>
      </w:r>
      <w:r>
        <w:rPr>
          <w:noProof/>
        </w:rPr>
      </w:r>
      <w:r>
        <w:rPr>
          <w:noProof/>
        </w:rPr>
        <w:fldChar w:fldCharType="separate"/>
      </w:r>
      <w:r>
        <w:rPr>
          <w:noProof/>
        </w:rPr>
        <w:t>65</w:t>
      </w:r>
      <w:r>
        <w:rPr>
          <w:noProof/>
        </w:rPr>
        <w:fldChar w:fldCharType="end"/>
      </w:r>
    </w:p>
    <w:p w14:paraId="3E17982B" w14:textId="72C60CBC"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41 Procedimentos realizados durante a fase de testes</w:t>
      </w:r>
      <w:r>
        <w:rPr>
          <w:noProof/>
        </w:rPr>
        <w:tab/>
      </w:r>
      <w:r>
        <w:rPr>
          <w:noProof/>
        </w:rPr>
        <w:fldChar w:fldCharType="begin"/>
      </w:r>
      <w:r>
        <w:rPr>
          <w:noProof/>
        </w:rPr>
        <w:instrText xml:space="preserve"> PAGEREF _Toc513052803 \h </w:instrText>
      </w:r>
      <w:r>
        <w:rPr>
          <w:noProof/>
        </w:rPr>
      </w:r>
      <w:r>
        <w:rPr>
          <w:noProof/>
        </w:rPr>
        <w:fldChar w:fldCharType="separate"/>
      </w:r>
      <w:r>
        <w:rPr>
          <w:noProof/>
        </w:rPr>
        <w:t>66</w:t>
      </w:r>
      <w:r>
        <w:rPr>
          <w:noProof/>
        </w:rPr>
        <w:fldChar w:fldCharType="end"/>
      </w:r>
    </w:p>
    <w:p w14:paraId="2A3575AD" w14:textId="41B3B9E4"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42 Matriz de Confusão para obstáculos diferenciados</w:t>
      </w:r>
      <w:r>
        <w:rPr>
          <w:noProof/>
        </w:rPr>
        <w:tab/>
      </w:r>
      <w:r>
        <w:rPr>
          <w:noProof/>
        </w:rPr>
        <w:fldChar w:fldCharType="begin"/>
      </w:r>
      <w:r>
        <w:rPr>
          <w:noProof/>
        </w:rPr>
        <w:instrText xml:space="preserve"> PAGEREF _Toc513052804 \h </w:instrText>
      </w:r>
      <w:r>
        <w:rPr>
          <w:noProof/>
        </w:rPr>
      </w:r>
      <w:r>
        <w:rPr>
          <w:noProof/>
        </w:rPr>
        <w:fldChar w:fldCharType="separate"/>
      </w:r>
      <w:r>
        <w:rPr>
          <w:noProof/>
        </w:rPr>
        <w:t>72</w:t>
      </w:r>
      <w:r>
        <w:rPr>
          <w:noProof/>
        </w:rPr>
        <w:fldChar w:fldCharType="end"/>
      </w:r>
    </w:p>
    <w:p w14:paraId="5FF02F55" w14:textId="4737B163"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43 Matriz de Confusão para obstáculos com o mesmo valor de saída</w:t>
      </w:r>
      <w:r>
        <w:rPr>
          <w:noProof/>
        </w:rPr>
        <w:tab/>
      </w:r>
      <w:r>
        <w:rPr>
          <w:noProof/>
        </w:rPr>
        <w:fldChar w:fldCharType="begin"/>
      </w:r>
      <w:r>
        <w:rPr>
          <w:noProof/>
        </w:rPr>
        <w:instrText xml:space="preserve"> PAGEREF _Toc513052805 \h </w:instrText>
      </w:r>
      <w:r>
        <w:rPr>
          <w:noProof/>
        </w:rPr>
      </w:r>
      <w:r>
        <w:rPr>
          <w:noProof/>
        </w:rPr>
        <w:fldChar w:fldCharType="separate"/>
      </w:r>
      <w:r>
        <w:rPr>
          <w:noProof/>
        </w:rPr>
        <w:t>73</w:t>
      </w:r>
      <w:r>
        <w:rPr>
          <w:noProof/>
        </w:rPr>
        <w:fldChar w:fldCharType="end"/>
      </w:r>
    </w:p>
    <w:p w14:paraId="1C54C6A5" w14:textId="3ACC1AD1"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Figura 44 Objeto a ser mapeado em cada requisição na Web API</w:t>
      </w:r>
      <w:r>
        <w:rPr>
          <w:noProof/>
        </w:rPr>
        <w:tab/>
      </w:r>
      <w:r>
        <w:rPr>
          <w:noProof/>
        </w:rPr>
        <w:fldChar w:fldCharType="begin"/>
      </w:r>
      <w:r>
        <w:rPr>
          <w:noProof/>
        </w:rPr>
        <w:instrText xml:space="preserve"> PAGEREF _Toc513052806 \h </w:instrText>
      </w:r>
      <w:r>
        <w:rPr>
          <w:noProof/>
        </w:rPr>
      </w:r>
      <w:r>
        <w:rPr>
          <w:noProof/>
        </w:rPr>
        <w:fldChar w:fldCharType="separate"/>
      </w:r>
      <w:r>
        <w:rPr>
          <w:noProof/>
        </w:rPr>
        <w:t>74</w:t>
      </w:r>
      <w:r>
        <w:rPr>
          <w:noProof/>
        </w:rPr>
        <w:fldChar w:fldCharType="end"/>
      </w:r>
    </w:p>
    <w:p w14:paraId="586BD024" w14:textId="0D0C5D55" w:rsidR="008419D9" w:rsidRDefault="00D34F08">
      <w:pPr>
        <w:spacing w:line="360" w:lineRule="auto"/>
      </w:pPr>
      <w:r>
        <w:fldChar w:fldCharType="end"/>
      </w:r>
    </w:p>
    <w:p w14:paraId="3B1CCBEC" w14:textId="77777777" w:rsidR="008419D9" w:rsidRDefault="008419D9">
      <w:pPr>
        <w:spacing w:line="360" w:lineRule="auto"/>
      </w:pPr>
    </w:p>
    <w:p w14:paraId="5AC7E437" w14:textId="77777777" w:rsidR="008419D9" w:rsidRDefault="00D34F08">
      <w:pPr>
        <w:jc w:val="both"/>
      </w:pPr>
      <w:r>
        <w:rPr>
          <w:b/>
          <w:sz w:val="48"/>
          <w:szCs w:val="48"/>
        </w:rPr>
        <w:t>Lista de Tabelas</w:t>
      </w:r>
    </w:p>
    <w:p w14:paraId="418AF6C2" w14:textId="77777777" w:rsidR="008419D9" w:rsidRDefault="008419D9">
      <w:pPr>
        <w:spacing w:line="360" w:lineRule="auto"/>
      </w:pPr>
    </w:p>
    <w:p w14:paraId="2F689FA8" w14:textId="0B058FE4" w:rsidR="00950CA4" w:rsidRDefault="00D34F08">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TOC \c "Tabela"</w:instrText>
      </w:r>
      <w:r>
        <w:fldChar w:fldCharType="separate"/>
      </w:r>
      <w:r w:rsidR="00950CA4">
        <w:rPr>
          <w:noProof/>
        </w:rPr>
        <w:t>Tabela 1 Vinte melhores resultados dos testes com obstáculos diferenciados</w:t>
      </w:r>
      <w:r w:rsidR="00950CA4">
        <w:rPr>
          <w:noProof/>
        </w:rPr>
        <w:tab/>
      </w:r>
      <w:r w:rsidR="00950CA4">
        <w:rPr>
          <w:noProof/>
        </w:rPr>
        <w:fldChar w:fldCharType="begin"/>
      </w:r>
      <w:r w:rsidR="00950CA4">
        <w:rPr>
          <w:noProof/>
        </w:rPr>
        <w:instrText xml:space="preserve"> PAGEREF _Toc513052807 \h </w:instrText>
      </w:r>
      <w:r w:rsidR="00950CA4">
        <w:rPr>
          <w:noProof/>
        </w:rPr>
      </w:r>
      <w:r w:rsidR="00950CA4">
        <w:rPr>
          <w:noProof/>
        </w:rPr>
        <w:fldChar w:fldCharType="separate"/>
      </w:r>
      <w:r w:rsidR="00950CA4">
        <w:rPr>
          <w:noProof/>
        </w:rPr>
        <w:t>69</w:t>
      </w:r>
      <w:r w:rsidR="00950CA4">
        <w:rPr>
          <w:noProof/>
        </w:rPr>
        <w:fldChar w:fldCharType="end"/>
      </w:r>
    </w:p>
    <w:p w14:paraId="5BC1C7FF" w14:textId="25992B3D" w:rsidR="00950CA4" w:rsidRDefault="00950CA4">
      <w:pPr>
        <w:pStyle w:val="ndicedeilustraes"/>
        <w:tabs>
          <w:tab w:val="right" w:leader="dot" w:pos="8494"/>
        </w:tabs>
        <w:rPr>
          <w:rFonts w:asciiTheme="minorHAnsi" w:eastAsiaTheme="minorEastAsia" w:hAnsiTheme="minorHAnsi" w:cstheme="minorBidi"/>
          <w:noProof/>
          <w:sz w:val="22"/>
          <w:szCs w:val="22"/>
          <w:lang w:eastAsia="pt-BR"/>
        </w:rPr>
      </w:pPr>
      <w:r>
        <w:rPr>
          <w:noProof/>
        </w:rPr>
        <w:t>Tabela 2 Resultados dos testes com PSO e com a saída da rede limitada</w:t>
      </w:r>
      <w:r>
        <w:rPr>
          <w:noProof/>
        </w:rPr>
        <w:tab/>
      </w:r>
      <w:r>
        <w:rPr>
          <w:noProof/>
        </w:rPr>
        <w:fldChar w:fldCharType="begin"/>
      </w:r>
      <w:r>
        <w:rPr>
          <w:noProof/>
        </w:rPr>
        <w:instrText xml:space="preserve"> PAGEREF _Toc513052808 \h </w:instrText>
      </w:r>
      <w:r>
        <w:rPr>
          <w:noProof/>
        </w:rPr>
      </w:r>
      <w:r>
        <w:rPr>
          <w:noProof/>
        </w:rPr>
        <w:fldChar w:fldCharType="separate"/>
      </w:r>
      <w:r>
        <w:rPr>
          <w:noProof/>
        </w:rPr>
        <w:t>71</w:t>
      </w:r>
      <w:r>
        <w:rPr>
          <w:noProof/>
        </w:rPr>
        <w:fldChar w:fldCharType="end"/>
      </w:r>
    </w:p>
    <w:p w14:paraId="3DBBA44E" w14:textId="5F0DCC6F" w:rsidR="008419D9" w:rsidRDefault="00D34F08">
      <w:pPr>
        <w:spacing w:line="360" w:lineRule="auto"/>
      </w:pPr>
      <w:r>
        <w:fldChar w:fldCharType="end"/>
      </w:r>
    </w:p>
    <w:p w14:paraId="629B2704" w14:textId="77777777" w:rsidR="008419D9" w:rsidRDefault="008419D9">
      <w:pPr>
        <w:spacing w:line="360" w:lineRule="auto"/>
      </w:pPr>
    </w:p>
    <w:p w14:paraId="7534A6C2" w14:textId="77777777" w:rsidR="008419D9" w:rsidRDefault="008419D9">
      <w:pPr>
        <w:spacing w:line="360" w:lineRule="auto"/>
      </w:pPr>
    </w:p>
    <w:p w14:paraId="7FEE464D" w14:textId="77777777" w:rsidR="008419D9" w:rsidRDefault="008419D9">
      <w:pPr>
        <w:spacing w:line="360" w:lineRule="auto"/>
      </w:pPr>
    </w:p>
    <w:p w14:paraId="730BF27A" w14:textId="77777777" w:rsidR="008419D9" w:rsidRDefault="008419D9">
      <w:pPr>
        <w:spacing w:line="360" w:lineRule="auto"/>
      </w:pPr>
    </w:p>
    <w:p w14:paraId="2C6231ED" w14:textId="77777777" w:rsidR="008419D9" w:rsidRDefault="008419D9">
      <w:pPr>
        <w:spacing w:line="360" w:lineRule="auto"/>
      </w:pPr>
    </w:p>
    <w:p w14:paraId="4E221176" w14:textId="77777777" w:rsidR="008419D9" w:rsidRDefault="008419D9">
      <w:pPr>
        <w:spacing w:line="360" w:lineRule="auto"/>
      </w:pPr>
    </w:p>
    <w:p w14:paraId="0C04B6D5" w14:textId="77777777" w:rsidR="008419D9" w:rsidRDefault="008419D9">
      <w:pPr>
        <w:spacing w:line="360" w:lineRule="auto"/>
      </w:pPr>
    </w:p>
    <w:p w14:paraId="2BE6D07D" w14:textId="77777777" w:rsidR="008419D9" w:rsidRDefault="008419D9">
      <w:pPr>
        <w:spacing w:line="360" w:lineRule="auto"/>
      </w:pPr>
    </w:p>
    <w:p w14:paraId="50D90D59" w14:textId="77777777" w:rsidR="008419D9" w:rsidRDefault="008419D9">
      <w:pPr>
        <w:spacing w:line="360" w:lineRule="auto"/>
      </w:pPr>
    </w:p>
    <w:p w14:paraId="31E1E32E" w14:textId="77777777" w:rsidR="008419D9" w:rsidRDefault="008419D9">
      <w:pPr>
        <w:spacing w:line="360" w:lineRule="auto"/>
      </w:pPr>
    </w:p>
    <w:p w14:paraId="41D51901" w14:textId="77777777" w:rsidR="008419D9" w:rsidRDefault="008419D9">
      <w:pPr>
        <w:spacing w:line="360" w:lineRule="auto"/>
      </w:pPr>
    </w:p>
    <w:p w14:paraId="272D052B" w14:textId="77777777" w:rsidR="008419D9" w:rsidRDefault="008419D9">
      <w:pPr>
        <w:spacing w:line="360" w:lineRule="auto"/>
      </w:pPr>
    </w:p>
    <w:p w14:paraId="052C193E" w14:textId="77777777" w:rsidR="008419D9" w:rsidRDefault="008419D9">
      <w:pPr>
        <w:spacing w:line="360" w:lineRule="auto"/>
      </w:pPr>
    </w:p>
    <w:p w14:paraId="07D1121B" w14:textId="77777777" w:rsidR="008419D9" w:rsidRDefault="008419D9">
      <w:pPr>
        <w:spacing w:line="360" w:lineRule="auto"/>
      </w:pPr>
    </w:p>
    <w:p w14:paraId="7AB03A38" w14:textId="77777777" w:rsidR="008419D9" w:rsidRDefault="008419D9">
      <w:pPr>
        <w:spacing w:line="360" w:lineRule="auto"/>
      </w:pPr>
    </w:p>
    <w:p w14:paraId="55B6812F" w14:textId="77777777" w:rsidR="008419D9" w:rsidRDefault="008419D9">
      <w:pPr>
        <w:spacing w:line="360" w:lineRule="auto"/>
      </w:pPr>
    </w:p>
    <w:p w14:paraId="5586D83E" w14:textId="77777777" w:rsidR="008419D9" w:rsidRDefault="008419D9">
      <w:pPr>
        <w:spacing w:line="360" w:lineRule="auto"/>
      </w:pPr>
    </w:p>
    <w:p w14:paraId="31229924" w14:textId="77777777" w:rsidR="008419D9" w:rsidRDefault="008419D9">
      <w:pPr>
        <w:spacing w:line="360" w:lineRule="auto"/>
      </w:pPr>
    </w:p>
    <w:p w14:paraId="1759D305" w14:textId="77777777" w:rsidR="008419D9" w:rsidRDefault="008419D9">
      <w:pPr>
        <w:spacing w:line="360" w:lineRule="auto"/>
      </w:pPr>
    </w:p>
    <w:p w14:paraId="6C013198" w14:textId="77777777" w:rsidR="008419D9" w:rsidRDefault="008419D9">
      <w:pPr>
        <w:spacing w:line="360" w:lineRule="auto"/>
      </w:pPr>
    </w:p>
    <w:p w14:paraId="04D878B4" w14:textId="77777777" w:rsidR="008419D9" w:rsidRDefault="008419D9">
      <w:pPr>
        <w:spacing w:line="360" w:lineRule="auto"/>
      </w:pPr>
    </w:p>
    <w:p w14:paraId="7F9B34D4" w14:textId="77777777" w:rsidR="008419D9" w:rsidRDefault="008419D9">
      <w:pPr>
        <w:spacing w:line="360" w:lineRule="auto"/>
      </w:pPr>
    </w:p>
    <w:p w14:paraId="0046A600" w14:textId="77777777" w:rsidR="008419D9" w:rsidRDefault="008419D9">
      <w:pPr>
        <w:spacing w:line="360" w:lineRule="auto"/>
      </w:pPr>
    </w:p>
    <w:p w14:paraId="315B0094" w14:textId="77777777" w:rsidR="008419D9" w:rsidRDefault="008419D9">
      <w:pPr>
        <w:spacing w:line="360" w:lineRule="auto"/>
      </w:pPr>
    </w:p>
    <w:p w14:paraId="0B31F88D" w14:textId="77777777" w:rsidR="008419D9" w:rsidRDefault="008419D9">
      <w:pPr>
        <w:spacing w:line="360" w:lineRule="auto"/>
      </w:pPr>
    </w:p>
    <w:p w14:paraId="1718DF5D" w14:textId="77777777" w:rsidR="008419D9" w:rsidRDefault="008419D9">
      <w:pPr>
        <w:spacing w:line="360" w:lineRule="auto"/>
      </w:pPr>
    </w:p>
    <w:p w14:paraId="303DB7B8" w14:textId="77777777" w:rsidR="008419D9" w:rsidRDefault="008419D9">
      <w:pPr>
        <w:spacing w:line="360" w:lineRule="auto"/>
      </w:pPr>
    </w:p>
    <w:p w14:paraId="4ABDEBE1" w14:textId="77777777" w:rsidR="008419D9" w:rsidRDefault="008419D9">
      <w:pPr>
        <w:spacing w:line="360" w:lineRule="auto"/>
      </w:pPr>
    </w:p>
    <w:p w14:paraId="1EF3D228" w14:textId="77777777" w:rsidR="008419D9" w:rsidRDefault="00D34F08">
      <w:pPr>
        <w:rPr>
          <w:b/>
          <w:sz w:val="48"/>
          <w:szCs w:val="48"/>
        </w:rPr>
      </w:pPr>
      <w:r>
        <w:rPr>
          <w:b/>
          <w:sz w:val="48"/>
          <w:szCs w:val="48"/>
        </w:rPr>
        <w:lastRenderedPageBreak/>
        <w:t xml:space="preserve">Capítulo 1 </w:t>
      </w:r>
    </w:p>
    <w:p w14:paraId="0AD20574" w14:textId="77777777" w:rsidR="008419D9" w:rsidRDefault="008419D9"/>
    <w:p w14:paraId="3627DA1B" w14:textId="77777777" w:rsidR="008419D9" w:rsidRDefault="00D34F08">
      <w:pPr>
        <w:pStyle w:val="Ttulo1"/>
        <w:numPr>
          <w:ilvl w:val="0"/>
          <w:numId w:val="0"/>
        </w:numPr>
        <w:ind w:left="360" w:hanging="360"/>
        <w:rPr>
          <w:rFonts w:ascii="Times New Roman" w:hAnsi="Times New Roman" w:cs="Times New Roman"/>
          <w:sz w:val="48"/>
          <w:szCs w:val="48"/>
        </w:rPr>
      </w:pPr>
      <w:bookmarkStart w:id="1" w:name="_Toc513052809"/>
      <w:r>
        <w:rPr>
          <w:rFonts w:ascii="Times New Roman" w:hAnsi="Times New Roman" w:cs="Times New Roman"/>
          <w:sz w:val="48"/>
          <w:szCs w:val="48"/>
        </w:rPr>
        <w:t>Introdução</w:t>
      </w:r>
      <w:bookmarkEnd w:id="1"/>
    </w:p>
    <w:p w14:paraId="31E702AB" w14:textId="77777777" w:rsidR="008419D9" w:rsidRDefault="008419D9">
      <w:pPr>
        <w:spacing w:line="360" w:lineRule="auto"/>
        <w:rPr>
          <w:sz w:val="48"/>
          <w:szCs w:val="48"/>
        </w:rPr>
      </w:pPr>
    </w:p>
    <w:p w14:paraId="065E3131" w14:textId="77777777" w:rsidR="008419D9" w:rsidRDefault="00D34F08">
      <w:pPr>
        <w:pStyle w:val="Titulo2"/>
      </w:pPr>
      <w:bookmarkStart w:id="2" w:name="_Toc513052810"/>
      <w:r>
        <w:t>1.1 – Tema</w:t>
      </w:r>
      <w:bookmarkEnd w:id="2"/>
    </w:p>
    <w:p w14:paraId="6691DAD2" w14:textId="77777777" w:rsidR="008419D9" w:rsidRDefault="008419D9">
      <w:pPr>
        <w:spacing w:line="360" w:lineRule="auto"/>
        <w:ind w:firstLine="720"/>
        <w:jc w:val="both"/>
      </w:pPr>
    </w:p>
    <w:p w14:paraId="0484A912" w14:textId="77777777" w:rsidR="008419D9" w:rsidRDefault="008419D9">
      <w:pPr>
        <w:spacing w:line="360" w:lineRule="auto"/>
        <w:ind w:firstLine="720"/>
        <w:jc w:val="both"/>
      </w:pPr>
    </w:p>
    <w:p w14:paraId="7056D7E6" w14:textId="77777777" w:rsidR="008419D9" w:rsidRDefault="00D34F08">
      <w:pPr>
        <w:spacing w:line="360" w:lineRule="auto"/>
        <w:ind w:firstLine="720"/>
        <w:jc w:val="both"/>
      </w:pPr>
      <w:r>
        <w:t xml:space="preserve">O tema deste projeto é a utilização do sensor acelerômetro e do GPS de sistemas operacionais Android para captura dos obstáculos em vias pavimentadas e a criação de um serviço público web para facilitar, aos usuários, o acesso aos dados. Neste sentido, o problema a ser resolvido é a criação de uma aplicação de baixo custo capaz de capturar as informações necessárias e também de identificar automaticamente os eventos percebidos, com o propósito de realizar a medição das condições de rodagem de uma malha rodoviária utilizando smartphones. </w:t>
      </w:r>
    </w:p>
    <w:p w14:paraId="4EA593E1" w14:textId="77777777" w:rsidR="008419D9" w:rsidRDefault="00D34F08">
      <w:pPr>
        <w:spacing w:line="360" w:lineRule="auto"/>
        <w:jc w:val="both"/>
      </w:pPr>
      <w:r>
        <w:tab/>
      </w:r>
    </w:p>
    <w:p w14:paraId="41270C5C" w14:textId="77777777" w:rsidR="008419D9" w:rsidRDefault="008419D9">
      <w:pPr>
        <w:spacing w:line="360" w:lineRule="auto"/>
        <w:jc w:val="both"/>
      </w:pPr>
    </w:p>
    <w:p w14:paraId="1211F54C" w14:textId="77777777" w:rsidR="008419D9" w:rsidRDefault="00D34F08">
      <w:pPr>
        <w:pStyle w:val="Titulo2"/>
      </w:pPr>
      <w:bookmarkStart w:id="3" w:name="_Toc513052811"/>
      <w:r>
        <w:t>1.2 – Delimitação</w:t>
      </w:r>
      <w:bookmarkEnd w:id="3"/>
    </w:p>
    <w:p w14:paraId="55FC3036" w14:textId="77777777" w:rsidR="008419D9" w:rsidRDefault="008419D9">
      <w:pPr>
        <w:spacing w:line="360" w:lineRule="auto"/>
        <w:jc w:val="both"/>
        <w:rPr>
          <w:b/>
        </w:rPr>
      </w:pPr>
    </w:p>
    <w:p w14:paraId="46D26C05" w14:textId="77777777" w:rsidR="008419D9" w:rsidRDefault="008419D9">
      <w:pPr>
        <w:spacing w:line="360" w:lineRule="auto"/>
        <w:jc w:val="both"/>
        <w:rPr>
          <w:b/>
        </w:rPr>
      </w:pPr>
    </w:p>
    <w:p w14:paraId="1186E4F2" w14:textId="77777777" w:rsidR="008419D9" w:rsidRDefault="00D34F08">
      <w:pPr>
        <w:spacing w:line="360" w:lineRule="auto"/>
        <w:ind w:firstLine="720"/>
        <w:jc w:val="both"/>
      </w:pPr>
      <w:r>
        <w:t xml:space="preserve">Ao que se refere ao processo da captura dos dados, o público-alvo é divido em dois diferentes grupos de usuários. Os usuários comuns de dispositivos móveis que possuem os recursos necessários no aparelho que querem ampliar a base de dados de forma voluntária. O segundo grupo está relacionado com os usuários que trabalham para algum serviço público e que almejam elaborar estudos de baixo custo a respeito do mapeamento das condições das vias pavimentadas contribuindo com a inserção de novos registros ao banco de dados. </w:t>
      </w:r>
    </w:p>
    <w:p w14:paraId="7F09C551" w14:textId="77777777" w:rsidR="008419D9" w:rsidRDefault="00D34F08">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 em trabalhar com os dados para algum projeto pessoal, empresarial ou governamental.</w:t>
      </w:r>
    </w:p>
    <w:p w14:paraId="34E3B77A" w14:textId="77777777" w:rsidR="008419D9" w:rsidRDefault="00D34F08">
      <w:pPr>
        <w:spacing w:line="360" w:lineRule="auto"/>
        <w:ind w:firstLine="720"/>
        <w:jc w:val="both"/>
      </w:pPr>
      <w:r>
        <w:lastRenderedPageBreak/>
        <w:t>O tipo de rua a ser analisado também contém algumas restrições. Somente estradas pavimentadas serão estudadas pela aplicação. Pistas de terra e paralelepípedo não se enquadram no escopo do projeto, devendo ser objeto de trabalho a parte.</w:t>
      </w:r>
    </w:p>
    <w:p w14:paraId="1F029153" w14:textId="77777777" w:rsidR="008419D9" w:rsidRDefault="00D34F08">
      <w:pPr>
        <w:spacing w:line="360" w:lineRule="auto"/>
        <w:ind w:firstLine="720"/>
        <w:jc w:val="both"/>
      </w:pPr>
      <w:r>
        <w:t xml:space="preserve">Apesar desta delimitação, toda a sociedade poderá tirar proveito dos resultados obtidos pela aplicação que permitirá a elaboração de um mapa da qualidade asfáltica de qualquer região que tenha sido percorrida por algum usuário pelo menos uma única vez e, consequentemente, facilitará a decisão de medidas para realizar as correções necessárias nos trajetos registrados pelo projeto. </w:t>
      </w:r>
    </w:p>
    <w:p w14:paraId="408DD400" w14:textId="77777777" w:rsidR="008419D9" w:rsidRDefault="008419D9">
      <w:pPr>
        <w:spacing w:line="360" w:lineRule="auto"/>
        <w:ind w:firstLine="720"/>
        <w:jc w:val="both"/>
      </w:pPr>
    </w:p>
    <w:p w14:paraId="1C0ADC58" w14:textId="77777777" w:rsidR="008419D9" w:rsidRDefault="008419D9">
      <w:pPr>
        <w:spacing w:line="360" w:lineRule="auto"/>
        <w:jc w:val="both"/>
      </w:pPr>
    </w:p>
    <w:p w14:paraId="67B3D55D" w14:textId="77777777" w:rsidR="008419D9" w:rsidRDefault="00D34F08">
      <w:pPr>
        <w:pStyle w:val="Titulo2"/>
      </w:pPr>
      <w:bookmarkStart w:id="4" w:name="_Toc513052812"/>
      <w:r>
        <w:t>1.3 – Justificativa</w:t>
      </w:r>
      <w:bookmarkEnd w:id="4"/>
    </w:p>
    <w:p w14:paraId="790D2FDE" w14:textId="77777777" w:rsidR="008419D9" w:rsidRDefault="008419D9">
      <w:pPr>
        <w:spacing w:line="360" w:lineRule="auto"/>
        <w:jc w:val="both"/>
        <w:rPr>
          <w:b/>
        </w:rPr>
      </w:pPr>
    </w:p>
    <w:p w14:paraId="09F244BF" w14:textId="77777777" w:rsidR="008419D9" w:rsidRDefault="008419D9">
      <w:pPr>
        <w:spacing w:line="360" w:lineRule="auto"/>
        <w:jc w:val="both"/>
        <w:rPr>
          <w:b/>
        </w:rPr>
      </w:pPr>
    </w:p>
    <w:p w14:paraId="2E4418D9" w14:textId="77777777" w:rsidR="008419D9" w:rsidRDefault="00D34F08">
      <w:pPr>
        <w:spacing w:line="360" w:lineRule="auto"/>
        <w:ind w:firstLine="720"/>
        <w:jc w:val="both"/>
      </w:pPr>
      <w:r>
        <w:t>É sabido por todos os brasileiros que a qualidade das estradas pavimentadas no Brasil não é sinônimo de orgulho ou de um trabalho bem feito. Deixando os motivos de lado, constantemente são encontrados, mesmo nas estradas recém-inauguradas, problemas como fissuras, deformações e buracos.</w:t>
      </w:r>
    </w:p>
    <w:p w14:paraId="0579FEEC" w14:textId="77777777" w:rsidR="008419D9" w:rsidRDefault="00D34F08">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 xml:space="preserve">World Health </w:t>
      </w:r>
      <w:proofErr w:type="spellStart"/>
      <w:r>
        <w:rPr>
          <w:i/>
        </w:rPr>
        <w:t>Organization</w:t>
      </w:r>
      <w:proofErr w:type="spellEnd"/>
      <w:r>
        <w:rPr>
          <w:i/>
        </w:rPr>
        <w:t xml:space="preserve"> </w:t>
      </w:r>
      <w:r>
        <w:t>(OMS) [0], o Brasil, em 2013, ficou na primeira posição com o maior número de mortes no trânsito a cada 100 mil habitantes considerando os países da América do Sul, seja por problemas na via ou devido à imprudência dos motoristas. Ao mesmo momento, o Brasil é destacado por aplicar numerosas leis de controle de risco.</w:t>
      </w:r>
    </w:p>
    <w:p w14:paraId="34355F27" w14:textId="77777777" w:rsidR="008419D9" w:rsidRDefault="00D34F08">
      <w:pPr>
        <w:spacing w:line="360" w:lineRule="auto"/>
        <w:ind w:firstLine="720"/>
        <w:jc w:val="both"/>
      </w:pPr>
      <w:r>
        <w:t xml:space="preserve">O governo brasileiro, mais especificamente o DNIT, é o responsável pela regularização e normas de manutenção das vias. Além disso, este departamento realiza o mapeamento das condições dos pavimentos. O processo é custoso e exige uma série de ferramentas, como também etapas penosas para </w:t>
      </w:r>
      <w:proofErr w:type="spellStart"/>
      <w:r>
        <w:t>escanear</w:t>
      </w:r>
      <w:proofErr w:type="spellEnd"/>
      <w:r>
        <w:t xml:space="preserve"> as estradas. O interesse é público, porém os dados adquiridos são privados.</w:t>
      </w:r>
    </w:p>
    <w:p w14:paraId="7E903694" w14:textId="77777777" w:rsidR="008419D9" w:rsidRDefault="00D34F08">
      <w:pPr>
        <w:spacing w:line="360" w:lineRule="auto"/>
        <w:ind w:firstLine="720"/>
        <w:jc w:val="both"/>
      </w:pPr>
      <w:r>
        <w:t>A aplicação desenvolvida neste projeto, inspirada nos apontamentos de Laudelino Amaral de Oliveira Lima [2], apresentará uma forma de custo ínfimo para permitir o mapeamento das regiões que possuem vias pavimentadas e, ao mesmo tempo, os dados poderão ser analisados, observados por qualquer cidadão interessado.</w:t>
      </w:r>
    </w:p>
    <w:p w14:paraId="7D8ABCAE" w14:textId="77777777" w:rsidR="008419D9" w:rsidRDefault="008419D9">
      <w:pPr>
        <w:spacing w:line="360" w:lineRule="auto"/>
        <w:ind w:firstLine="720"/>
        <w:jc w:val="both"/>
      </w:pPr>
    </w:p>
    <w:p w14:paraId="4E755539" w14:textId="77777777" w:rsidR="008419D9" w:rsidRDefault="008419D9">
      <w:pPr>
        <w:spacing w:line="360" w:lineRule="auto"/>
        <w:ind w:firstLine="720"/>
        <w:jc w:val="both"/>
      </w:pPr>
    </w:p>
    <w:p w14:paraId="065348D9" w14:textId="77777777" w:rsidR="008419D9" w:rsidRDefault="008419D9">
      <w:pPr>
        <w:spacing w:line="360" w:lineRule="auto"/>
        <w:ind w:firstLine="720"/>
        <w:jc w:val="both"/>
      </w:pPr>
    </w:p>
    <w:p w14:paraId="441E57D7" w14:textId="77777777" w:rsidR="008419D9" w:rsidRDefault="008419D9">
      <w:pPr>
        <w:spacing w:line="360" w:lineRule="auto"/>
        <w:ind w:firstLine="720"/>
        <w:jc w:val="both"/>
      </w:pPr>
    </w:p>
    <w:p w14:paraId="5B1CB6FC" w14:textId="77777777" w:rsidR="008419D9" w:rsidRDefault="00D34F08">
      <w:pPr>
        <w:pStyle w:val="Titulo2"/>
      </w:pPr>
      <w:bookmarkStart w:id="5" w:name="_Toc513052813"/>
      <w:r>
        <w:t>1.4 – Objetivos</w:t>
      </w:r>
      <w:bookmarkEnd w:id="5"/>
    </w:p>
    <w:p w14:paraId="77A4C041" w14:textId="77777777" w:rsidR="008419D9" w:rsidRDefault="008419D9">
      <w:pPr>
        <w:spacing w:line="360" w:lineRule="auto"/>
        <w:jc w:val="both"/>
        <w:rPr>
          <w:b/>
        </w:rPr>
      </w:pPr>
    </w:p>
    <w:p w14:paraId="06706E3C" w14:textId="77777777" w:rsidR="008419D9" w:rsidRDefault="008419D9">
      <w:pPr>
        <w:spacing w:line="360" w:lineRule="auto"/>
        <w:jc w:val="both"/>
        <w:rPr>
          <w:b/>
        </w:rPr>
      </w:pPr>
    </w:p>
    <w:p w14:paraId="2241A793" w14:textId="77777777" w:rsidR="008419D9" w:rsidRDefault="00D34F08">
      <w:pPr>
        <w:spacing w:line="360" w:lineRule="auto"/>
        <w:ind w:firstLine="720"/>
        <w:jc w:val="both"/>
      </w:pPr>
      <w:r>
        <w:t>O trabalho, na sua essência, possui três objetivos primordiais que são: elaboração de um aplicativo mobile, desenvolvimento de algoritmo de aprendizado de máquina e a criação de um serviço web que seja o intermediário entre o usuário final e a base de dados.  Assim, os objetivos específicos do trabalho são:</w:t>
      </w:r>
    </w:p>
    <w:p w14:paraId="4BC67995" w14:textId="77777777" w:rsidR="008419D9" w:rsidRDefault="00D34F08">
      <w:pPr>
        <w:numPr>
          <w:ilvl w:val="0"/>
          <w:numId w:val="2"/>
        </w:numPr>
        <w:spacing w:line="360" w:lineRule="auto"/>
        <w:jc w:val="both"/>
      </w:pPr>
      <w:r>
        <w:t>Criação de uma aplicação Android para a coleta dos dados dos sensores acelerômetro e GPS.</w:t>
      </w:r>
    </w:p>
    <w:p w14:paraId="18333866" w14:textId="77777777" w:rsidR="008419D9" w:rsidRDefault="00D34F08">
      <w:pPr>
        <w:numPr>
          <w:ilvl w:val="0"/>
          <w:numId w:val="2"/>
        </w:numPr>
        <w:spacing w:line="360" w:lineRule="auto"/>
        <w:jc w:val="both"/>
      </w:pPr>
      <w:r>
        <w:t>Criação de processos internos para processar os dados enviados pelo smartphone e salvá-los em um banco de dados.</w:t>
      </w:r>
    </w:p>
    <w:p w14:paraId="000770C8" w14:textId="77777777" w:rsidR="008419D9" w:rsidRDefault="00D34F08">
      <w:pPr>
        <w:numPr>
          <w:ilvl w:val="0"/>
          <w:numId w:val="2"/>
        </w:numPr>
        <w:spacing w:line="360" w:lineRule="auto"/>
        <w:jc w:val="both"/>
      </w:pPr>
      <w:r>
        <w:t>Estudo e aplicação de serviços na nuvem para a hospedagem tanto dos processos como do banco de dados.</w:t>
      </w:r>
    </w:p>
    <w:p w14:paraId="387E6653" w14:textId="77777777" w:rsidR="008419D9" w:rsidRDefault="00D34F08">
      <w:pPr>
        <w:numPr>
          <w:ilvl w:val="0"/>
          <w:numId w:val="2"/>
        </w:numPr>
        <w:spacing w:line="360" w:lineRule="auto"/>
        <w:jc w:val="both"/>
      </w:pPr>
      <w:r>
        <w:t>Criação de um serviço web para facilitar o acesso dos usuários aos dados.</w:t>
      </w:r>
    </w:p>
    <w:p w14:paraId="6428446F" w14:textId="77777777" w:rsidR="008419D9" w:rsidRDefault="008419D9">
      <w:pPr>
        <w:spacing w:line="360" w:lineRule="auto"/>
        <w:ind w:left="1080"/>
        <w:jc w:val="both"/>
      </w:pPr>
    </w:p>
    <w:p w14:paraId="77D64C55" w14:textId="77777777" w:rsidR="008419D9" w:rsidRDefault="008419D9">
      <w:pPr>
        <w:spacing w:line="360" w:lineRule="auto"/>
        <w:ind w:left="1080"/>
        <w:jc w:val="both"/>
      </w:pPr>
    </w:p>
    <w:p w14:paraId="733B5C4D" w14:textId="77777777" w:rsidR="008419D9" w:rsidRDefault="00D34F08">
      <w:pPr>
        <w:pStyle w:val="Titulo2"/>
      </w:pPr>
      <w:bookmarkStart w:id="6" w:name="_Toc513052814"/>
      <w:r>
        <w:t>1.5 – Metodologia</w:t>
      </w:r>
      <w:bookmarkEnd w:id="6"/>
    </w:p>
    <w:p w14:paraId="4750E6E4" w14:textId="77777777" w:rsidR="008419D9" w:rsidRDefault="008419D9">
      <w:pPr>
        <w:spacing w:line="360" w:lineRule="auto"/>
        <w:jc w:val="both"/>
        <w:rPr>
          <w:b/>
        </w:rPr>
      </w:pPr>
    </w:p>
    <w:p w14:paraId="05B6887B" w14:textId="77777777" w:rsidR="008419D9" w:rsidRDefault="008419D9">
      <w:pPr>
        <w:spacing w:line="360" w:lineRule="auto"/>
        <w:jc w:val="both"/>
        <w:rPr>
          <w:b/>
        </w:rPr>
      </w:pPr>
    </w:p>
    <w:p w14:paraId="469E8D62" w14:textId="77777777" w:rsidR="008419D9" w:rsidRDefault="00D34F08">
      <w:pPr>
        <w:spacing w:line="360" w:lineRule="auto"/>
        <w:ind w:firstLine="720"/>
        <w:jc w:val="both"/>
      </w:pPr>
      <w:r>
        <w:t>O foco inicial foi em como e quais dados deveriam ser capturados para que a base de dados</w:t>
      </w:r>
      <w:r>
        <w:rPr>
          <w:i/>
        </w:rPr>
        <w:t xml:space="preserve"> </w:t>
      </w:r>
      <w:r>
        <w:t xml:space="preserve">tornasse o projeto utilizável. A aprendizagem foi iniciada estudando os sensores acelerômetro e giroscópio presentes em sistemas operacionais Android pelo fato de fornecer as acelerações nos eixos x, y e z do dispositivo em que está sendo observado. O sistema operacional Android foi escolhido devido a sua presença abundante no mercado mundial. </w:t>
      </w:r>
    </w:p>
    <w:p w14:paraId="4BA2B301" w14:textId="77777777" w:rsidR="008419D9" w:rsidRDefault="00D34F08">
      <w:pPr>
        <w:spacing w:line="360" w:lineRule="auto"/>
        <w:ind w:firstLine="720"/>
        <w:jc w:val="both"/>
      </w:pPr>
      <w:r>
        <w:t>Foi realizada uma aplicação teste para os dispositivos Android com o intuito de verificar se estes componentes eletrônicos eram sensíveis o suficiente para a medição dos dados do projeto. Constatado a alta sensibilidade, os testes para captura e análise dos dados foram iniciados.</w:t>
      </w:r>
    </w:p>
    <w:p w14:paraId="3BBA155D" w14:textId="77777777" w:rsidR="008419D9" w:rsidRDefault="00D34F08">
      <w:pPr>
        <w:spacing w:line="360" w:lineRule="auto"/>
        <w:ind w:firstLine="720"/>
        <w:jc w:val="both"/>
      </w:pPr>
      <w:r>
        <w:lastRenderedPageBreak/>
        <w:t>O celular com aplicação instalada foi inserido em um suporte para smartphone no ar-condicionado permanecendo-o na posição vertical. Com o auxílio de uma câmera fixada no capô do automóvel para realizar a filmagem de todo o percurso, tornou-se possível uma validação e comparação dos dados capturados com as imagens do vídeo adquirido.</w:t>
      </w:r>
    </w:p>
    <w:p w14:paraId="6CD26F1E" w14:textId="77777777" w:rsidR="008419D9" w:rsidRDefault="00D34F08">
      <w:pPr>
        <w:spacing w:line="360" w:lineRule="auto"/>
        <w:ind w:firstLine="720"/>
        <w:jc w:val="both"/>
      </w:pPr>
      <w:r>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 Além disso, iniciou-se um estudo para encontrar o melhor método de aprendizado de máquina que atendesse as exigências do projeto.</w:t>
      </w:r>
    </w:p>
    <w:p w14:paraId="5FFDC609" w14:textId="77777777" w:rsidR="008419D9" w:rsidRDefault="00D34F08">
      <w:pPr>
        <w:spacing w:line="360" w:lineRule="auto"/>
        <w:jc w:val="both"/>
      </w:pPr>
      <w:r>
        <w:tab/>
        <w:t>Após a pesquisa e a elaboração dos gráficos comparando as informações dos sensores com os eventos que estavam ocorrendo no automóvel nos mesmos instantes de tempo, foi constatado a viabilidade da realização de um mapeamento de baixo custo através de algoritmos de aprendizagem de máquina para detectar, de forma automatizada, os obstáculos nas vias pavimentadas.</w:t>
      </w:r>
    </w:p>
    <w:p w14:paraId="25A33617" w14:textId="77777777" w:rsidR="008419D9" w:rsidRDefault="00D34F08">
      <w:pPr>
        <w:spacing w:line="360" w:lineRule="auto"/>
        <w:jc w:val="both"/>
      </w:pPr>
      <w:r>
        <w:tab/>
        <w:t xml:space="preserve">A partir da viabilidade do mapeamento ser constatada tanto de modo manual como automatizado, permitiu dar a continuidade para as próximas etapas e também ao projeto como um todo.  Baseado nesta factibilidade, deu início à elaboração de uma plataforma Web, mais especificamente de uma Web API, permitindo a qualquer usuário solicitar e estudar os dados simplesmente chamando uma URL em um formato específico.   </w:t>
      </w:r>
    </w:p>
    <w:p w14:paraId="015EDCA3" w14:textId="77777777" w:rsidR="008419D9" w:rsidRDefault="00D34F08">
      <w:pPr>
        <w:spacing w:line="360" w:lineRule="auto"/>
        <w:jc w:val="both"/>
      </w:pPr>
      <w:r>
        <w:tab/>
        <w:t xml:space="preserve"> </w:t>
      </w:r>
    </w:p>
    <w:p w14:paraId="2F43093F" w14:textId="77777777" w:rsidR="008419D9" w:rsidRDefault="008419D9">
      <w:pPr>
        <w:spacing w:line="360" w:lineRule="auto"/>
        <w:jc w:val="both"/>
      </w:pPr>
    </w:p>
    <w:p w14:paraId="39C679EC" w14:textId="77777777" w:rsidR="008419D9" w:rsidRDefault="00D34F08">
      <w:pPr>
        <w:pStyle w:val="Titulo2"/>
      </w:pPr>
      <w:bookmarkStart w:id="7" w:name="_Toc513052815"/>
      <w:r>
        <w:t>1.6 – Descrição</w:t>
      </w:r>
      <w:bookmarkEnd w:id="7"/>
    </w:p>
    <w:p w14:paraId="0E403561" w14:textId="77777777" w:rsidR="008419D9" w:rsidRDefault="008419D9">
      <w:pPr>
        <w:spacing w:line="360" w:lineRule="auto"/>
        <w:jc w:val="both"/>
        <w:rPr>
          <w:b/>
          <w:sz w:val="28"/>
          <w:szCs w:val="28"/>
        </w:rPr>
      </w:pPr>
    </w:p>
    <w:p w14:paraId="504C95EA" w14:textId="77777777" w:rsidR="008419D9" w:rsidRDefault="008419D9">
      <w:pPr>
        <w:spacing w:line="360" w:lineRule="auto"/>
        <w:ind w:firstLine="720"/>
        <w:jc w:val="both"/>
        <w:rPr>
          <w:lang w:eastAsia="en-US"/>
        </w:rPr>
      </w:pPr>
    </w:p>
    <w:p w14:paraId="25201D62" w14:textId="77777777" w:rsidR="008419D9" w:rsidRDefault="00D34F08">
      <w:pPr>
        <w:spacing w:line="360" w:lineRule="auto"/>
        <w:ind w:firstLine="720"/>
        <w:jc w:val="both"/>
        <w:rPr>
          <w:lang w:eastAsia="en-US"/>
        </w:rPr>
      </w:pPr>
      <w:r>
        <w:rPr>
          <w:lang w:eastAsia="en-US"/>
        </w:rPr>
        <w:t xml:space="preserve">No capítulo 2 será introduzido os fundamentos teóricos a partir dos quais constroem-se algumas das tecnologias e soluções desenvolvidas no presente trabalho. É feita uma breve descrição de cada linguagem de programação utilizada e também de conceitos tanto relacionados aos serviços web, como o funcionamento dos tipos mais comuns do sensor acelerômetro. Ainda no capítulo 2, um outro tema relevante levantado é a apresentação de artigos científicos que foram estudados e utilizados como base para a construção do projeto Lunar. </w:t>
      </w:r>
    </w:p>
    <w:p w14:paraId="5C13F73D" w14:textId="77777777" w:rsidR="008419D9" w:rsidRDefault="00D34F08">
      <w:pPr>
        <w:spacing w:line="360" w:lineRule="auto"/>
        <w:ind w:firstLine="720"/>
        <w:jc w:val="both"/>
        <w:rPr>
          <w:lang w:eastAsia="en-US"/>
        </w:rPr>
      </w:pPr>
      <w:r>
        <w:rPr>
          <w:lang w:eastAsia="en-US"/>
        </w:rPr>
        <w:t xml:space="preserve">O capítulo 3 trata-se especificamente das tecnologias da nuvem. Nele, será primeiro comentado a respeito da história da </w:t>
      </w:r>
      <w:proofErr w:type="spellStart"/>
      <w:r>
        <w:rPr>
          <w:i/>
          <w:lang w:eastAsia="en-US"/>
        </w:rPr>
        <w:t>Amazon</w:t>
      </w:r>
      <w:proofErr w:type="spellEnd"/>
      <w:r>
        <w:rPr>
          <w:i/>
          <w:lang w:eastAsia="en-US"/>
        </w:rPr>
        <w:t xml:space="preserve"> Web Service</w:t>
      </w:r>
      <w:r>
        <w:rPr>
          <w:lang w:eastAsia="en-US"/>
        </w:rPr>
        <w:t xml:space="preserve"> (AWS), de forma a </w:t>
      </w:r>
      <w:r>
        <w:rPr>
          <w:lang w:eastAsia="en-US"/>
        </w:rPr>
        <w:lastRenderedPageBreak/>
        <w:t xml:space="preserve">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foram utilizados no projeto que são: EC2 e SQS.</w:t>
      </w:r>
    </w:p>
    <w:p w14:paraId="0500D9AC" w14:textId="77777777" w:rsidR="008419D9" w:rsidRDefault="00D34F08">
      <w:pPr>
        <w:spacing w:line="360" w:lineRule="auto"/>
        <w:ind w:firstLine="720"/>
        <w:jc w:val="both"/>
        <w:rPr>
          <w:lang w:eastAsia="en-US"/>
        </w:rPr>
      </w:pPr>
      <w:r>
        <w:rPr>
          <w:lang w:eastAsia="en-US"/>
        </w:rPr>
        <w:t xml:space="preserve">O capítulo 4 será o momento da explanação do que se trata o conceito de </w:t>
      </w:r>
      <w:proofErr w:type="spellStart"/>
      <w:r>
        <w:rPr>
          <w:i/>
          <w:lang w:eastAsia="en-US"/>
        </w:rPr>
        <w:t>Machine</w:t>
      </w:r>
      <w:proofErr w:type="spellEnd"/>
      <w:r>
        <w:rPr>
          <w:i/>
          <w:lang w:eastAsia="en-US"/>
        </w:rPr>
        <w:t xml:space="preserve"> Learning</w:t>
      </w:r>
      <w:r>
        <w:rPr>
          <w:lang w:eastAsia="en-US"/>
        </w:rPr>
        <w:t xml:space="preserve"> e de como ele será útil para o objetivo do trabalho. É feito uma introdução ao modelo de aprendizagem de máquina chamado </w:t>
      </w:r>
      <w:proofErr w:type="spellStart"/>
      <w:r>
        <w:rPr>
          <w:i/>
          <w:lang w:eastAsia="en-US"/>
        </w:rPr>
        <w:t>Long</w:t>
      </w:r>
      <w:proofErr w:type="spellEnd"/>
      <w:r>
        <w:rPr>
          <w:i/>
          <w:lang w:eastAsia="en-US"/>
        </w:rPr>
        <w:t xml:space="preserve"> Short-</w:t>
      </w:r>
      <w:proofErr w:type="spellStart"/>
      <w:r>
        <w:rPr>
          <w:i/>
          <w:lang w:eastAsia="en-US"/>
        </w:rPr>
        <w:t>Term</w:t>
      </w:r>
      <w:proofErr w:type="spellEnd"/>
      <w:r>
        <w:rPr>
          <w:i/>
          <w:lang w:eastAsia="en-US"/>
        </w:rPr>
        <w:t xml:space="preserve"> </w:t>
      </w:r>
      <w:proofErr w:type="spellStart"/>
      <w:r>
        <w:rPr>
          <w:i/>
          <w:lang w:eastAsia="en-US"/>
        </w:rPr>
        <w:t>Memory</w:t>
      </w:r>
      <w:proofErr w:type="spellEnd"/>
      <w:r>
        <w:rPr>
          <w:lang w:eastAsia="en-US"/>
        </w:rPr>
        <w:t xml:space="preserve"> (LSTM).</w:t>
      </w:r>
    </w:p>
    <w:p w14:paraId="0CAB4E4A" w14:textId="77777777" w:rsidR="008419D9" w:rsidRDefault="00D34F08">
      <w:pPr>
        <w:spacing w:line="360" w:lineRule="auto"/>
        <w:ind w:firstLine="720"/>
        <w:jc w:val="both"/>
        <w:rPr>
          <w:lang w:eastAsia="en-US"/>
        </w:rPr>
      </w:pPr>
      <w:r>
        <w:rPr>
          <w:lang w:eastAsia="en-US"/>
        </w:rPr>
        <w:t>O capítulo 5 é dedicado exclusivamente para apresentar todos os passos executados para criar a aplicação Lunar. A primeira seção deste capítulo expõe o que foi feito para estabelecer quais dados deveriam ser capturados e quais poderiam ser 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de causas e consequências percebidas ao longo do tempo dos trajetos executados. Posteriormente, é apresentado os filtros aplicados tanto nos códigos relacionados à aprendizagem de máquina, como também àqueles inseridos nos processos em que recebem e enviam os dados para serviços e máquinas hospedados na Nuvem. Por fim, não menos importante, é exposto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22E72634" w14:textId="77777777" w:rsidR="008419D9" w:rsidRDefault="00D34F08">
      <w:pPr>
        <w:spacing w:line="360" w:lineRule="auto"/>
        <w:ind w:firstLine="720"/>
        <w:jc w:val="both"/>
        <w:rPr>
          <w:lang w:eastAsia="en-US"/>
        </w:rPr>
      </w:pPr>
      <w:r>
        <w:rPr>
          <w:lang w:eastAsia="en-US"/>
        </w:rPr>
        <w:t>Na conclusão serão apresentados os resultados obtidos, assim como comentários a respeito dos processos que deram certo, obstáculos encontrados ao longo do desenvolvimento e das limitações existentes no projeto Lunar.</w:t>
      </w:r>
    </w:p>
    <w:p w14:paraId="18B17102" w14:textId="77777777" w:rsidR="008419D9" w:rsidRDefault="008419D9">
      <w:pPr>
        <w:spacing w:line="360" w:lineRule="auto"/>
        <w:ind w:firstLine="720"/>
        <w:jc w:val="both"/>
        <w:rPr>
          <w:b/>
          <w:color w:val="FF0000"/>
        </w:rPr>
      </w:pPr>
    </w:p>
    <w:p w14:paraId="6A492494" w14:textId="77777777" w:rsidR="008419D9" w:rsidRDefault="008419D9">
      <w:pPr>
        <w:spacing w:line="360" w:lineRule="auto"/>
        <w:ind w:firstLine="720"/>
        <w:jc w:val="both"/>
        <w:rPr>
          <w:b/>
          <w:color w:val="FF0000"/>
        </w:rPr>
      </w:pPr>
    </w:p>
    <w:p w14:paraId="130D2D37" w14:textId="77777777" w:rsidR="008419D9" w:rsidRDefault="008419D9">
      <w:pPr>
        <w:spacing w:line="360" w:lineRule="auto"/>
        <w:ind w:firstLine="720"/>
        <w:jc w:val="both"/>
        <w:rPr>
          <w:b/>
          <w:color w:val="FF0000"/>
        </w:rPr>
      </w:pPr>
    </w:p>
    <w:p w14:paraId="7B8C5C96" w14:textId="77777777" w:rsidR="008419D9" w:rsidRDefault="008419D9">
      <w:pPr>
        <w:spacing w:line="360" w:lineRule="auto"/>
        <w:ind w:firstLine="720"/>
        <w:jc w:val="both"/>
        <w:rPr>
          <w:b/>
          <w:color w:val="FF0000"/>
        </w:rPr>
      </w:pPr>
    </w:p>
    <w:p w14:paraId="52C8DCE1" w14:textId="77777777" w:rsidR="008419D9" w:rsidRDefault="008419D9">
      <w:pPr>
        <w:spacing w:line="360" w:lineRule="auto"/>
        <w:ind w:firstLine="720"/>
        <w:jc w:val="both"/>
        <w:rPr>
          <w:b/>
          <w:color w:val="FF0000"/>
        </w:rPr>
      </w:pPr>
    </w:p>
    <w:p w14:paraId="7ECE7D46" w14:textId="77777777" w:rsidR="008419D9" w:rsidRDefault="008419D9">
      <w:pPr>
        <w:spacing w:line="360" w:lineRule="auto"/>
        <w:ind w:firstLine="720"/>
        <w:jc w:val="both"/>
        <w:rPr>
          <w:b/>
          <w:color w:val="FF0000"/>
        </w:rPr>
      </w:pPr>
    </w:p>
    <w:p w14:paraId="52A8E8F4" w14:textId="77777777" w:rsidR="008419D9" w:rsidRDefault="008419D9">
      <w:pPr>
        <w:spacing w:line="360" w:lineRule="auto"/>
        <w:ind w:firstLine="720"/>
        <w:jc w:val="both"/>
        <w:rPr>
          <w:b/>
          <w:color w:val="FF0000"/>
        </w:rPr>
      </w:pPr>
    </w:p>
    <w:p w14:paraId="34FDC2AA" w14:textId="77777777" w:rsidR="008419D9" w:rsidRDefault="008419D9">
      <w:pPr>
        <w:spacing w:line="360" w:lineRule="auto"/>
        <w:ind w:firstLine="720"/>
        <w:jc w:val="both"/>
        <w:rPr>
          <w:b/>
          <w:color w:val="FF0000"/>
        </w:rPr>
      </w:pPr>
    </w:p>
    <w:p w14:paraId="0621CE6D" w14:textId="77777777" w:rsidR="008419D9" w:rsidRDefault="008419D9">
      <w:pPr>
        <w:spacing w:line="360" w:lineRule="auto"/>
        <w:ind w:firstLine="720"/>
        <w:jc w:val="both"/>
        <w:rPr>
          <w:b/>
          <w:color w:val="FF0000"/>
        </w:rPr>
      </w:pPr>
    </w:p>
    <w:p w14:paraId="59F8D6D4" w14:textId="77777777" w:rsidR="008419D9" w:rsidRDefault="008419D9">
      <w:pPr>
        <w:spacing w:line="360" w:lineRule="auto"/>
        <w:ind w:firstLine="720"/>
        <w:jc w:val="both"/>
        <w:rPr>
          <w:b/>
          <w:color w:val="FF0000"/>
        </w:rPr>
      </w:pPr>
    </w:p>
    <w:p w14:paraId="3A567BCD" w14:textId="77777777" w:rsidR="008419D9" w:rsidRDefault="00D34F08">
      <w:pPr>
        <w:rPr>
          <w:b/>
          <w:sz w:val="48"/>
          <w:szCs w:val="48"/>
        </w:rPr>
      </w:pPr>
      <w:r>
        <w:rPr>
          <w:b/>
          <w:sz w:val="48"/>
          <w:szCs w:val="48"/>
        </w:rPr>
        <w:lastRenderedPageBreak/>
        <w:t>Capítulo 2</w:t>
      </w:r>
    </w:p>
    <w:p w14:paraId="22D839D2" w14:textId="77777777" w:rsidR="008419D9" w:rsidRDefault="008419D9"/>
    <w:p w14:paraId="5C2EF8AA" w14:textId="77777777" w:rsidR="008419D9" w:rsidRDefault="00D34F08">
      <w:pPr>
        <w:pStyle w:val="Ttulo1"/>
        <w:numPr>
          <w:ilvl w:val="0"/>
          <w:numId w:val="0"/>
        </w:numPr>
        <w:rPr>
          <w:rFonts w:ascii="Times New Roman" w:hAnsi="Times New Roman" w:cs="Times New Roman"/>
          <w:sz w:val="48"/>
          <w:szCs w:val="48"/>
        </w:rPr>
      </w:pPr>
      <w:bookmarkStart w:id="8" w:name="_Toc513052816"/>
      <w:r>
        <w:rPr>
          <w:rFonts w:ascii="Times New Roman" w:hAnsi="Times New Roman" w:cs="Times New Roman"/>
          <w:sz w:val="48"/>
          <w:szCs w:val="48"/>
        </w:rPr>
        <w:t>Fundamentação Teórica</w:t>
      </w:r>
      <w:bookmarkEnd w:id="8"/>
    </w:p>
    <w:p w14:paraId="110687A0" w14:textId="77777777" w:rsidR="008419D9" w:rsidRDefault="008419D9">
      <w:pPr>
        <w:rPr>
          <w:b/>
        </w:rPr>
      </w:pPr>
    </w:p>
    <w:p w14:paraId="428DADE3" w14:textId="77777777" w:rsidR="008419D9" w:rsidRDefault="008419D9"/>
    <w:p w14:paraId="5054B01C" w14:textId="77777777" w:rsidR="008419D9" w:rsidRDefault="00D34F08">
      <w:pPr>
        <w:spacing w:line="360" w:lineRule="auto"/>
        <w:jc w:val="both"/>
      </w:pPr>
      <w:r>
        <w:tab/>
        <w:t xml:space="preserve">Para uma melhor compreensão dos assuntos abordados no projeto, são apresentados nas seções seguintes os conceitos fundamentais e suas premissas. Nas seções 2.1, 2.2 e 2.3 são dedicadas à apresentação das linguagens de programação Python, C# e Java respectivamente, nas quais foram utilizadas ao longo de toda a aplicação. Na seção 2.4 é apresentado o conceito de Web API e alguns exemplos com a utilização dos métodos principais de requisições HTTP. Em seguida, é realizada um panorama sobre o sensor acelerômetro e como será empregado no projeto. Adiante, é apresentado a concepção de uma das técnicas de normalização conhecida como </w:t>
      </w:r>
      <w:proofErr w:type="spellStart"/>
      <w:r>
        <w:rPr>
          <w:i/>
        </w:rPr>
        <w:t>Sliding</w:t>
      </w:r>
      <w:proofErr w:type="spellEnd"/>
      <w:r>
        <w:rPr>
          <w:i/>
        </w:rPr>
        <w:t xml:space="preserve"> </w:t>
      </w:r>
      <w:proofErr w:type="spellStart"/>
      <w:r>
        <w:rPr>
          <w:i/>
        </w:rPr>
        <w:t>Window</w:t>
      </w:r>
      <w:proofErr w:type="spellEnd"/>
      <w:r>
        <w:t xml:space="preserve"> e o porquê de utilizar técnicas do gênero em base de dados cruas. Por fim, é </w:t>
      </w:r>
      <w:proofErr w:type="gramStart"/>
      <w:r>
        <w:t>efetuada</w:t>
      </w:r>
      <w:proofErr w:type="gramEnd"/>
      <w:r>
        <w:t xml:space="preserve"> uma análise e uma breve descrição da monografia do ex-aluno de MBA Laudelino Amaral de Oliveira Lima, como também periódicos da IEEE relacionados ao escopo do projeto.</w:t>
      </w:r>
    </w:p>
    <w:p w14:paraId="5BF5096C" w14:textId="77777777" w:rsidR="008419D9" w:rsidRDefault="008419D9">
      <w:pPr>
        <w:spacing w:line="360" w:lineRule="auto"/>
      </w:pPr>
    </w:p>
    <w:p w14:paraId="6277599C" w14:textId="77777777" w:rsidR="008419D9" w:rsidRDefault="00D34F08">
      <w:pPr>
        <w:pStyle w:val="Titulo2"/>
      </w:pPr>
      <w:bookmarkStart w:id="9" w:name="_Toc513052817"/>
      <w:r>
        <w:t>2.1 – Linguagem Python</w:t>
      </w:r>
      <w:bookmarkEnd w:id="9"/>
    </w:p>
    <w:p w14:paraId="17B5ACA9" w14:textId="77777777" w:rsidR="008419D9" w:rsidRDefault="008419D9"/>
    <w:p w14:paraId="2FAD93F5" w14:textId="77777777" w:rsidR="008419D9" w:rsidRDefault="008419D9"/>
    <w:p w14:paraId="3111D933" w14:textId="77777777" w:rsidR="008419D9" w:rsidRDefault="00D34F08">
      <w:pPr>
        <w:spacing w:line="360" w:lineRule="auto"/>
        <w:jc w:val="both"/>
      </w:pPr>
      <w:r>
        <w:tab/>
        <w:t xml:space="preserve">Criada em 1991 por Guido Van </w:t>
      </w:r>
      <w:proofErr w:type="spellStart"/>
      <w:r>
        <w:t>Rossum</w:t>
      </w:r>
      <w:proofErr w:type="spellEnd"/>
      <w:r>
        <w:t>, Python é uma linguagem de programação de alto nível, tipagem dinâmica e orientada a objeto. Reconhecida pela sintaxe clara, excelente documentação e com uma comunidade ativa, Python vem sendo empregada em uma ampla variedade de projetos de quaisquer complexidades.</w:t>
      </w:r>
    </w:p>
    <w:p w14:paraId="14C6400A" w14:textId="77777777" w:rsidR="008419D9" w:rsidRDefault="00D34F08">
      <w:pPr>
        <w:spacing w:line="360" w:lineRule="auto"/>
        <w:jc w:val="both"/>
      </w:pPr>
      <w:r>
        <w:tab/>
        <w:t>A linguagem foi projetada com a filosofia de enfatizar a importância do esforço do programador sobre o esforço computacional. Prioriza a legibilidade do código à velocidade ou expressividade. Combina uma sintaxe clara e concisa com os recursos nativos e também de pacotes desenvolvidos por terceiros já que o seu modelo de desenvolvimento é comunitário e aberto as demais pessoas que queiram contribuir para a comunidade.</w:t>
      </w:r>
    </w:p>
    <w:p w14:paraId="14937030" w14:textId="77777777" w:rsidR="008419D9" w:rsidRDefault="00D34F08">
      <w:pPr>
        <w:spacing w:line="360" w:lineRule="auto"/>
        <w:jc w:val="both"/>
      </w:pPr>
      <w:r>
        <w:tab/>
        <w:t xml:space="preserve">Python torna-se uma das linguagens mais utilizadas pela comunidade científica devido as qualidades mencionadas. Existem bibliotecas específicas para cálculos científicos e plotagem de gráficos fazendo pouco uso de linhas de código. A comunidade desenvolveu e continuam desenvolvendo o </w:t>
      </w:r>
      <w:proofErr w:type="spellStart"/>
      <w:r>
        <w:rPr>
          <w:i/>
        </w:rPr>
        <w:t>SciPy</w:t>
      </w:r>
      <w:proofErr w:type="spellEnd"/>
      <w:r>
        <w:t xml:space="preserve"> assim como</w:t>
      </w:r>
      <w:r>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t xml:space="preserve"> </w:t>
      </w:r>
      <w:r>
        <w:lastRenderedPageBreak/>
        <w:t xml:space="preserve">que são ferramentas </w:t>
      </w:r>
      <w:r>
        <w:rPr>
          <w:i/>
        </w:rPr>
        <w:t>open-</w:t>
      </w:r>
      <w:proofErr w:type="spellStart"/>
      <w:r>
        <w:rPr>
          <w:i/>
        </w:rPr>
        <w:t>source</w:t>
      </w:r>
      <w:proofErr w:type="spellEnd"/>
      <w:r>
        <w:rPr>
          <w:i/>
        </w:rPr>
        <w:t xml:space="preserve"> </w:t>
      </w:r>
      <w:r>
        <w:t>voltadas para o meio acadêmico. A utilização também é abundante fora do meio científico. Por apresentar uma sintaxe clara, a linguagem é comumente apresentada para estudo em disciplinas de introdução à programação nas Universidades e cursos técnicos tornando-se porta de entrada dos estudantes ao ambiente da programação.</w:t>
      </w:r>
    </w:p>
    <w:p w14:paraId="7743AFE2" w14:textId="77777777" w:rsidR="008419D9" w:rsidRDefault="00D34F08">
      <w:pPr>
        <w:spacing w:line="360" w:lineRule="auto"/>
        <w:jc w:val="both"/>
      </w:pPr>
      <w:r>
        <w:tab/>
        <w:t xml:space="preserve">A biblioteca </w:t>
      </w:r>
      <w:proofErr w:type="spellStart"/>
      <w:r>
        <w:rPr>
          <w:i/>
        </w:rPr>
        <w:t>Scipy</w:t>
      </w:r>
      <w:proofErr w:type="spellEnd"/>
      <w:r>
        <w:t xml:space="preserve"> será necessária para os interessados em utilizar as classes e os métodos referentes ao aprendizado de máquina. Ao realizar a instalação do pacote do </w:t>
      </w:r>
      <w:proofErr w:type="spellStart"/>
      <w:r>
        <w:rPr>
          <w:i/>
        </w:rPr>
        <w:t>Scipy</w:t>
      </w:r>
      <w:proofErr w:type="spellEnd"/>
      <w:r>
        <w:t xml:space="preserve">, uma série de outros importantes módulos são adicionados ao Python instalado no computador do usuário. O </w:t>
      </w:r>
      <w:proofErr w:type="spellStart"/>
      <w:r>
        <w:rPr>
          <w:i/>
        </w:rPr>
        <w:t>Numpy</w:t>
      </w:r>
      <w:proofErr w:type="spellEnd"/>
      <w:r>
        <w:t xml:space="preserve"> incrementa o Python com um suporte para trabalhar com matrizes multidimensionais, operações matemáticas complexas, cálculos entre outros conceitos da Engenharia. O módulo </w:t>
      </w:r>
      <w:r>
        <w:rPr>
          <w:i/>
        </w:rPr>
        <w:t>Pandas</w:t>
      </w:r>
      <w:r>
        <w:t xml:space="preserve"> auxilia na manipulação e análise dos dados, nas manipulações nas tabelas e na estrutura dos dados.</w:t>
      </w:r>
    </w:p>
    <w:p w14:paraId="7ABF781E" w14:textId="77777777" w:rsidR="008419D9" w:rsidRDefault="00D34F08">
      <w:pPr>
        <w:spacing w:line="360" w:lineRule="auto"/>
        <w:jc w:val="both"/>
      </w:pPr>
      <w:r>
        <w:tab/>
        <w:t xml:space="preserve">Um dos módulos incorporados na biblioteca </w:t>
      </w:r>
      <w:proofErr w:type="spellStart"/>
      <w:r>
        <w:rPr>
          <w:i/>
        </w:rPr>
        <w:t>Scipy</w:t>
      </w:r>
      <w:proofErr w:type="spellEnd"/>
      <w:r>
        <w:rPr>
          <w:i/>
        </w:rPr>
        <w:t xml:space="preserve"> </w:t>
      </w:r>
      <w:r>
        <w:t xml:space="preserve">e que, no escopo em questão, serve para trabalhar em um sistema de detecção automática de obstáculos é o </w:t>
      </w:r>
      <w:proofErr w:type="spellStart"/>
      <w:r>
        <w:rPr>
          <w:i/>
        </w:rPr>
        <w:t>Scikit-Learn</w:t>
      </w:r>
      <w:proofErr w:type="spellEnd"/>
      <w:r>
        <w:t>. Na Figura 1 é apresentada a página inicial deste módulo.</w:t>
      </w:r>
    </w:p>
    <w:p w14:paraId="1E702364" w14:textId="77777777" w:rsidR="008419D9" w:rsidRDefault="008419D9">
      <w:pPr>
        <w:spacing w:line="360" w:lineRule="auto"/>
        <w:jc w:val="both"/>
      </w:pPr>
    </w:p>
    <w:p w14:paraId="4F0A7CFB" w14:textId="77777777" w:rsidR="008419D9" w:rsidRDefault="00D34F08">
      <w:pPr>
        <w:keepNext/>
        <w:spacing w:line="360" w:lineRule="auto"/>
        <w:jc w:val="both"/>
      </w:pPr>
      <w:r>
        <w:rPr>
          <w:noProof/>
        </w:rPr>
        <w:drawing>
          <wp:inline distT="0" distB="0" distL="0" distR="0" wp14:anchorId="67ED85A9" wp14:editId="1E2D935E">
            <wp:extent cx="5398770" cy="3729355"/>
            <wp:effectExtent l="0" t="0" r="0" b="0"/>
            <wp:docPr id="2"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descr="C:\Users\USUARIO\Dropbox\Projeto Final\Imagens\scikitlearnPython.jpg"/>
                    <pic:cNvPicPr>
                      <a:picLocks noChangeAspect="1" noChangeArrowheads="1"/>
                    </pic:cNvPicPr>
                  </pic:nvPicPr>
                  <pic:blipFill>
                    <a:blip r:embed="rId9"/>
                    <a:stretch>
                      <a:fillRect/>
                    </a:stretch>
                  </pic:blipFill>
                  <pic:spPr bwMode="auto">
                    <a:xfrm>
                      <a:off x="0" y="0"/>
                      <a:ext cx="5398770" cy="3729355"/>
                    </a:xfrm>
                    <a:prstGeom prst="rect">
                      <a:avLst/>
                    </a:prstGeom>
                  </pic:spPr>
                </pic:pic>
              </a:graphicData>
            </a:graphic>
          </wp:inline>
        </w:drawing>
      </w:r>
    </w:p>
    <w:p w14:paraId="6069983A" w14:textId="4052A4B0" w:rsidR="008419D9" w:rsidRDefault="00D34F08">
      <w:pPr>
        <w:pStyle w:val="Legenda"/>
        <w:jc w:val="center"/>
      </w:pPr>
      <w:bookmarkStart w:id="10" w:name="_Toc512783297"/>
      <w:bookmarkStart w:id="11" w:name="_Toc513052763"/>
      <w:r>
        <w:t xml:space="preserve">Figura </w:t>
      </w:r>
      <w:r>
        <w:fldChar w:fldCharType="begin"/>
      </w:r>
      <w:r>
        <w:instrText>SEQ Figura \* ARABIC</w:instrText>
      </w:r>
      <w:r>
        <w:fldChar w:fldCharType="separate"/>
      </w:r>
      <w:r w:rsidR="00950CA4">
        <w:rPr>
          <w:noProof/>
        </w:rPr>
        <w:t>1</w:t>
      </w:r>
      <w:r>
        <w:fldChar w:fldCharType="end"/>
      </w:r>
      <w:bookmarkEnd w:id="10"/>
      <w:r>
        <w:t xml:space="preserve"> Página principal do módulo </w:t>
      </w:r>
      <w:proofErr w:type="spellStart"/>
      <w:r>
        <w:t>Scikit-Learn</w:t>
      </w:r>
      <w:bookmarkEnd w:id="11"/>
      <w:proofErr w:type="spellEnd"/>
    </w:p>
    <w:p w14:paraId="4E01CA40" w14:textId="77777777" w:rsidR="008419D9" w:rsidRDefault="008419D9">
      <w:pPr>
        <w:spacing w:line="360" w:lineRule="auto"/>
        <w:jc w:val="both"/>
      </w:pPr>
    </w:p>
    <w:p w14:paraId="35B8E9A5" w14:textId="77777777" w:rsidR="008419D9" w:rsidRDefault="008419D9">
      <w:pPr>
        <w:spacing w:line="360" w:lineRule="auto"/>
        <w:jc w:val="both"/>
      </w:pPr>
    </w:p>
    <w:p w14:paraId="11E8241A" w14:textId="77777777" w:rsidR="008419D9" w:rsidRDefault="00D34F08">
      <w:pPr>
        <w:spacing w:line="360" w:lineRule="auto"/>
        <w:jc w:val="both"/>
        <w:rPr>
          <w:b/>
        </w:rPr>
      </w:pPr>
      <w:r>
        <w:lastRenderedPageBreak/>
        <w:tab/>
        <w:t xml:space="preserve">O </w:t>
      </w:r>
      <w:proofErr w:type="spellStart"/>
      <w:r>
        <w:rPr>
          <w:i/>
        </w:rPr>
        <w:t>Scikit-Learn</w:t>
      </w:r>
      <w:proofErr w:type="spellEnd"/>
      <w:r>
        <w:rPr>
          <w:i/>
        </w:rPr>
        <w:t xml:space="preserve">, </w:t>
      </w:r>
      <w:r>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tab/>
      </w:r>
    </w:p>
    <w:p w14:paraId="11BDC606" w14:textId="77777777" w:rsidR="008419D9" w:rsidRDefault="008419D9">
      <w:pPr>
        <w:spacing w:line="360" w:lineRule="auto"/>
        <w:jc w:val="both"/>
      </w:pPr>
    </w:p>
    <w:p w14:paraId="3862A015" w14:textId="77777777" w:rsidR="008419D9" w:rsidRDefault="008419D9">
      <w:pPr>
        <w:spacing w:line="360" w:lineRule="auto"/>
        <w:jc w:val="both"/>
      </w:pPr>
    </w:p>
    <w:p w14:paraId="3AA41F8B" w14:textId="77777777" w:rsidR="008419D9" w:rsidRDefault="00D34F08">
      <w:pPr>
        <w:pStyle w:val="Titulo2"/>
      </w:pPr>
      <w:bookmarkStart w:id="12" w:name="_Toc513052818"/>
      <w:r>
        <w:t>2.2 – Linguagem C#</w:t>
      </w:r>
      <w:bookmarkEnd w:id="12"/>
    </w:p>
    <w:p w14:paraId="455AF023" w14:textId="77777777" w:rsidR="008419D9" w:rsidRDefault="008419D9"/>
    <w:p w14:paraId="4CBB43FC" w14:textId="77777777" w:rsidR="008419D9" w:rsidRDefault="008419D9"/>
    <w:p w14:paraId="472BE926" w14:textId="77777777" w:rsidR="008419D9" w:rsidRDefault="00D34F08">
      <w:pPr>
        <w:spacing w:line="360" w:lineRule="auto"/>
        <w:ind w:firstLine="720"/>
        <w:jc w:val="both"/>
      </w:pPr>
      <w:r>
        <w:t xml:space="preserve">Inicialmente alcunhada de </w:t>
      </w:r>
      <w:r>
        <w:rPr>
          <w:i/>
        </w:rPr>
        <w:t>Cool</w:t>
      </w:r>
      <w:r>
        <w:t xml:space="preserve"> por Anders </w:t>
      </w:r>
      <w:proofErr w:type="spellStart"/>
      <w:r>
        <w:t>Hejlsberg</w:t>
      </w:r>
      <w:proofErr w:type="spellEnd"/>
      <w:r>
        <w:t xml:space="preserve"> e por outros integrantes da equipe formada pela Microsoft, a linguagem foi apresentada e renomeada nos anos 2000 no evento </w:t>
      </w:r>
      <w:r>
        <w:rPr>
          <w:i/>
        </w:rPr>
        <w:t xml:space="preserve">Professional </w:t>
      </w:r>
      <w:proofErr w:type="spellStart"/>
      <w:r>
        <w:rPr>
          <w:i/>
        </w:rPr>
        <w:t>Developers</w:t>
      </w:r>
      <w:proofErr w:type="spellEnd"/>
      <w:r>
        <w:rPr>
          <w:i/>
        </w:rPr>
        <w:t xml:space="preserve"> </w:t>
      </w:r>
      <w:proofErr w:type="spellStart"/>
      <w:r>
        <w:rPr>
          <w:i/>
        </w:rPr>
        <w:t>Conference</w:t>
      </w:r>
      <w:proofErr w:type="spellEnd"/>
      <w:r>
        <w:rPr>
          <w:i/>
        </w:rPr>
        <w:t xml:space="preserve"> </w:t>
      </w:r>
      <w:r>
        <w:t>(PDC) que reúne os desenvolvedores de software da Microsoft para apresentar as novas tecnologias do momento.</w:t>
      </w:r>
    </w:p>
    <w:p w14:paraId="7A9C1F08" w14:textId="77777777" w:rsidR="008419D9" w:rsidRDefault="00D34F08">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525F7A01" w14:textId="77777777" w:rsidR="008419D9" w:rsidRDefault="00D34F08">
      <w:pPr>
        <w:spacing w:line="360" w:lineRule="auto"/>
        <w:ind w:firstLine="720"/>
        <w:jc w:val="both"/>
      </w:pPr>
      <w:r>
        <w:t>A IDE oficial para a elaboração de códigos em C# é a plataforma da própria Microsoft chamada Visual Studio. Mesmo possuindo suporte nativo para outras linguagens como Visual Basic (VB), C e C++ a ferramenta é completa para os desenvolvedores em C# que buscam criar serviços Desktop como também para a Web.</w:t>
      </w:r>
    </w:p>
    <w:p w14:paraId="33D85B32" w14:textId="77777777" w:rsidR="008419D9" w:rsidRDefault="00D34F08">
      <w:pPr>
        <w:spacing w:line="360" w:lineRule="auto"/>
        <w:ind w:firstLine="720"/>
        <w:jc w:val="both"/>
      </w:pPr>
      <w:r>
        <w:t xml:space="preserve">O serviço Web elaborado no projeto foi implementado com a linguagem C# através do Visual Studio Community 2017. O serviço foi implementado utilizando o framework Web API. Apesar de existir versões com uma maior quantidade de recursos como o </w:t>
      </w:r>
      <w:proofErr w:type="spellStart"/>
      <w:r>
        <w:t>Ultimate</w:t>
      </w:r>
      <w:proofErr w:type="spellEnd"/>
      <w:r>
        <w:t>, optamos pelo Community</w:t>
      </w:r>
      <w:r>
        <w:rPr>
          <w:i/>
        </w:rPr>
        <w:t xml:space="preserve"> </w:t>
      </w:r>
      <w:r>
        <w:t>por possuir todos os recursos necessários e gratuitos para o desenvolvimento da aplicação.</w:t>
      </w:r>
    </w:p>
    <w:p w14:paraId="0E2F570C" w14:textId="77777777" w:rsidR="008419D9" w:rsidRDefault="008419D9">
      <w:pPr>
        <w:spacing w:line="360" w:lineRule="auto"/>
        <w:ind w:firstLine="720"/>
        <w:jc w:val="both"/>
      </w:pPr>
    </w:p>
    <w:p w14:paraId="492B1E95" w14:textId="77777777" w:rsidR="008419D9" w:rsidRDefault="008419D9">
      <w:pPr>
        <w:spacing w:line="360" w:lineRule="auto"/>
        <w:ind w:firstLine="720"/>
        <w:jc w:val="both"/>
      </w:pPr>
    </w:p>
    <w:p w14:paraId="16410EF3" w14:textId="77777777" w:rsidR="008419D9" w:rsidRDefault="00D34F08">
      <w:pPr>
        <w:pStyle w:val="Titulo2"/>
      </w:pPr>
      <w:bookmarkStart w:id="13" w:name="_Toc513052819"/>
      <w:r>
        <w:t>2.3 – Linguagem Java</w:t>
      </w:r>
      <w:bookmarkEnd w:id="13"/>
    </w:p>
    <w:p w14:paraId="58E74B6E" w14:textId="77777777" w:rsidR="008419D9" w:rsidRDefault="008419D9"/>
    <w:p w14:paraId="3C459BEB" w14:textId="77777777" w:rsidR="008419D9" w:rsidRDefault="00D34F08">
      <w:r>
        <w:tab/>
      </w:r>
    </w:p>
    <w:p w14:paraId="557B61DC" w14:textId="77777777" w:rsidR="008419D9" w:rsidRDefault="00D34F08">
      <w:pPr>
        <w:spacing w:line="360" w:lineRule="auto"/>
        <w:jc w:val="both"/>
      </w:pPr>
      <w:r>
        <w:tab/>
        <w:t xml:space="preserve">Alcunhada de </w:t>
      </w:r>
      <w:proofErr w:type="spellStart"/>
      <w:r>
        <w:t>Oak</w:t>
      </w:r>
      <w:proofErr w:type="spellEnd"/>
      <w:r>
        <w:t xml:space="preserve"> no início de seu desenvolvimento, Java foi criado na mesma época que a linguagem Python. Desenvolvido pela Sun Microsystems e pertencido atualmente à Oracle, a linguagem nasceu com a finalidade de ser executada em diversas plataformas de hardwares diferentes [6].  Para obter esse funcionamento distribuído em sistemas operacionais distintos, a compilação de códigos em Java gera arquivos objetos </w:t>
      </w:r>
      <w:r>
        <w:lastRenderedPageBreak/>
        <w:t xml:space="preserve">chamados de </w:t>
      </w:r>
      <w:r>
        <w:rPr>
          <w:i/>
        </w:rPr>
        <w:t>byte-</w:t>
      </w:r>
      <w:proofErr w:type="spellStart"/>
      <w:r>
        <w:rPr>
          <w:i/>
        </w:rPr>
        <w:t>codes</w:t>
      </w:r>
      <w:proofErr w:type="spellEnd"/>
      <w:r>
        <w:t>, e estes podem ser executados por meio de interpretadores desenvolvidos para cada tipo de plataforma [6].</w:t>
      </w:r>
    </w:p>
    <w:p w14:paraId="79660671" w14:textId="77777777" w:rsidR="008419D9" w:rsidRDefault="00D34F08">
      <w:pPr>
        <w:spacing w:line="360" w:lineRule="auto"/>
        <w:jc w:val="both"/>
      </w:pPr>
      <w:r>
        <w:tab/>
        <w:t>Lançada nos anos 90, Java ainda tem uma presença massiva no universo dos softwares desktops e mobiles. Segundo IEE Spectrum [7] no ano de 2017 o Java ocupa a terceira posição nas linguagens mais utilizados do Mundo.</w:t>
      </w:r>
    </w:p>
    <w:p w14:paraId="5A120EDE" w14:textId="77777777" w:rsidR="008419D9" w:rsidRDefault="008419D9">
      <w:pPr>
        <w:spacing w:line="360" w:lineRule="auto"/>
        <w:jc w:val="both"/>
      </w:pPr>
    </w:p>
    <w:p w14:paraId="01D13132" w14:textId="77777777" w:rsidR="008419D9" w:rsidRDefault="00D34F08">
      <w:pPr>
        <w:keepNext/>
        <w:spacing w:line="360" w:lineRule="auto"/>
        <w:jc w:val="both"/>
      </w:pPr>
      <w:r>
        <w:rPr>
          <w:noProof/>
        </w:rPr>
        <w:drawing>
          <wp:inline distT="0" distB="0" distL="0" distR="0" wp14:anchorId="557B30FF" wp14:editId="72139B26">
            <wp:extent cx="4468495" cy="2731770"/>
            <wp:effectExtent l="0" t="0" r="0" b="0"/>
            <wp:docPr id="3"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8" descr="C:\Users\USUARIO\Dropbox\Projeto Final\Imagens\top10Linguagens.jpg"/>
                    <pic:cNvPicPr>
                      <a:picLocks noChangeAspect="1" noChangeArrowheads="1"/>
                    </pic:cNvPicPr>
                  </pic:nvPicPr>
                  <pic:blipFill>
                    <a:blip r:embed="rId10"/>
                    <a:stretch>
                      <a:fillRect/>
                    </a:stretch>
                  </pic:blipFill>
                  <pic:spPr bwMode="auto">
                    <a:xfrm>
                      <a:off x="0" y="0"/>
                      <a:ext cx="4468495" cy="2731770"/>
                    </a:xfrm>
                    <a:prstGeom prst="rect">
                      <a:avLst/>
                    </a:prstGeom>
                  </pic:spPr>
                </pic:pic>
              </a:graphicData>
            </a:graphic>
          </wp:inline>
        </w:drawing>
      </w:r>
    </w:p>
    <w:p w14:paraId="5158F6C6" w14:textId="705E9C1E" w:rsidR="008419D9" w:rsidRDefault="00D34F08">
      <w:pPr>
        <w:pStyle w:val="Legenda"/>
        <w:jc w:val="center"/>
      </w:pPr>
      <w:bookmarkStart w:id="14" w:name="_Toc512783298"/>
      <w:bookmarkStart w:id="15" w:name="_Toc513052764"/>
      <w:r>
        <w:t xml:space="preserve">Figura </w:t>
      </w:r>
      <w:r>
        <w:fldChar w:fldCharType="begin"/>
      </w:r>
      <w:r>
        <w:instrText>SEQ Figura \* ARABIC</w:instrText>
      </w:r>
      <w:r>
        <w:fldChar w:fldCharType="separate"/>
      </w:r>
      <w:r w:rsidR="00950CA4">
        <w:rPr>
          <w:noProof/>
        </w:rPr>
        <w:t>2</w:t>
      </w:r>
      <w:r>
        <w:fldChar w:fldCharType="end"/>
      </w:r>
      <w:bookmarkEnd w:id="14"/>
      <w:r>
        <w:t xml:space="preserve"> Ranking das linguagens de programação por IEE Spectrum em 2017</w:t>
      </w:r>
      <w:bookmarkEnd w:id="15"/>
    </w:p>
    <w:p w14:paraId="5CFFD8D5" w14:textId="77777777" w:rsidR="008419D9" w:rsidRDefault="008419D9">
      <w:pPr>
        <w:pStyle w:val="Legenda"/>
        <w:jc w:val="center"/>
      </w:pPr>
    </w:p>
    <w:p w14:paraId="5E2E381F" w14:textId="77777777" w:rsidR="008419D9" w:rsidRDefault="00D34F08">
      <w:pPr>
        <w:spacing w:line="360" w:lineRule="auto"/>
        <w:jc w:val="both"/>
      </w:pPr>
      <w:r>
        <w:tab/>
        <w:t xml:space="preserve">No caminho oposto da linguagem Python, a linguagem da Oracle não é </w:t>
      </w:r>
      <w:r>
        <w:rPr>
          <w:i/>
        </w:rPr>
        <w:t>open-</w:t>
      </w:r>
      <w:proofErr w:type="spellStart"/>
      <w:r>
        <w:rPr>
          <w:i/>
        </w:rPr>
        <w:t>source</w:t>
      </w:r>
      <w:proofErr w:type="spellEnd"/>
      <w:r>
        <w:t>. O fato de não ser aberta ao público para desenvolver em conjunto, não impede que as bibliotecas se mantenham atualizadas e ricas em conteúdo. Java, por ter sido desenvolvida a um tempo considerável, possui bibliotecas muito bem consolidadas e uma grande quantidade de material disponível na internet para estudo.</w:t>
      </w:r>
    </w:p>
    <w:p w14:paraId="2E2BE7D0" w14:textId="77777777" w:rsidR="008419D9" w:rsidRDefault="00D34F08">
      <w:pPr>
        <w:spacing w:line="360" w:lineRule="auto"/>
        <w:jc w:val="both"/>
      </w:pPr>
      <w:r>
        <w:tab/>
        <w:t xml:space="preserve">No universo Mobile a situação não é diferente. Os aplicativos dos dispositivos móveis com o sistema operacional Android podem ser desenvolvidos utilizando outras linguagens, porém o recomendado pela própria Google, criadora do sistema Android, é em Java através da IDE oficial Android Studio. De acordo com a IDC </w:t>
      </w:r>
      <w:proofErr w:type="spellStart"/>
      <w:r>
        <w:t>Quarterly</w:t>
      </w:r>
      <w:proofErr w:type="spellEnd"/>
      <w:r>
        <w:t xml:space="preserve"> Mobile Phone </w:t>
      </w:r>
      <w:proofErr w:type="spellStart"/>
      <w:r>
        <w:t>Tracker</w:t>
      </w:r>
      <w:proofErr w:type="spellEnd"/>
      <w:r>
        <w:t xml:space="preserve"> [8], a presença de aparelhos Android no mercado é aproximadamente de 85% nos primeiros meses de 2017. A Figura 3 ilustra a diferença da presença e a sua evolução dos diferentes sistemas mobile no mercado mundial.</w:t>
      </w:r>
    </w:p>
    <w:p w14:paraId="6568D547" w14:textId="77777777" w:rsidR="008419D9" w:rsidRDefault="008419D9">
      <w:pPr>
        <w:spacing w:line="360" w:lineRule="auto"/>
        <w:jc w:val="both"/>
      </w:pPr>
    </w:p>
    <w:p w14:paraId="01CADFE9" w14:textId="77777777" w:rsidR="008419D9" w:rsidRDefault="00D34F08">
      <w:pPr>
        <w:keepNext/>
        <w:spacing w:line="360" w:lineRule="auto"/>
        <w:jc w:val="both"/>
      </w:pPr>
      <w:r>
        <w:rPr>
          <w:noProof/>
        </w:rPr>
        <w:lastRenderedPageBreak/>
        <w:drawing>
          <wp:inline distT="0" distB="0" distL="0" distR="0" wp14:anchorId="7533EBF3" wp14:editId="63EFBFE3">
            <wp:extent cx="5391150" cy="3196590"/>
            <wp:effectExtent l="0" t="0" r="0" b="0"/>
            <wp:docPr id="4"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0" descr="C:\Users\USUARIO\Dropbox\Projeto Final\Imagens\comparacaoDispositivosMobileMundo.jpg"/>
                    <pic:cNvPicPr>
                      <a:picLocks noChangeAspect="1" noChangeArrowheads="1"/>
                    </pic:cNvPicPr>
                  </pic:nvPicPr>
                  <pic:blipFill>
                    <a:blip r:embed="rId11"/>
                    <a:stretch>
                      <a:fillRect/>
                    </a:stretch>
                  </pic:blipFill>
                  <pic:spPr bwMode="auto">
                    <a:xfrm>
                      <a:off x="0" y="0"/>
                      <a:ext cx="5391150" cy="3196590"/>
                    </a:xfrm>
                    <a:prstGeom prst="rect">
                      <a:avLst/>
                    </a:prstGeom>
                  </pic:spPr>
                </pic:pic>
              </a:graphicData>
            </a:graphic>
          </wp:inline>
        </w:drawing>
      </w:r>
    </w:p>
    <w:p w14:paraId="5EFC9C53" w14:textId="1DA8F726" w:rsidR="008419D9" w:rsidRDefault="00D34F08">
      <w:pPr>
        <w:pStyle w:val="Legenda"/>
        <w:jc w:val="center"/>
      </w:pPr>
      <w:bookmarkStart w:id="16" w:name="_Toc512783299"/>
      <w:bookmarkStart w:id="17" w:name="_Toc513052765"/>
      <w:r>
        <w:t xml:space="preserve">Figura </w:t>
      </w:r>
      <w:r>
        <w:fldChar w:fldCharType="begin"/>
      </w:r>
      <w:r>
        <w:instrText>SEQ Figura \* ARABIC</w:instrText>
      </w:r>
      <w:r>
        <w:fldChar w:fldCharType="separate"/>
      </w:r>
      <w:r w:rsidR="00950CA4">
        <w:rPr>
          <w:noProof/>
        </w:rPr>
        <w:t>3</w:t>
      </w:r>
      <w:r>
        <w:fldChar w:fldCharType="end"/>
      </w:r>
      <w:bookmarkEnd w:id="16"/>
      <w:r>
        <w:t xml:space="preserve"> Participação entre os sistemas operacionais mobile no mercado em 2017</w:t>
      </w:r>
      <w:bookmarkEnd w:id="17"/>
    </w:p>
    <w:p w14:paraId="1C05FC37" w14:textId="77777777" w:rsidR="008419D9" w:rsidRDefault="008419D9">
      <w:pPr>
        <w:spacing w:line="360" w:lineRule="auto"/>
        <w:jc w:val="both"/>
      </w:pPr>
    </w:p>
    <w:p w14:paraId="2CA98F37" w14:textId="77777777" w:rsidR="008419D9" w:rsidRDefault="00D34F08">
      <w:pPr>
        <w:spacing w:line="360" w:lineRule="auto"/>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a linguagem recomendada. </w:t>
      </w:r>
    </w:p>
    <w:p w14:paraId="7FE80486" w14:textId="77777777" w:rsidR="008419D9" w:rsidRDefault="008419D9"/>
    <w:p w14:paraId="030276D4" w14:textId="77777777" w:rsidR="008419D9" w:rsidRDefault="008419D9"/>
    <w:p w14:paraId="10955718" w14:textId="77777777" w:rsidR="008419D9" w:rsidRDefault="008419D9"/>
    <w:p w14:paraId="4C3AF06A" w14:textId="77777777" w:rsidR="008419D9" w:rsidRDefault="00D34F08">
      <w:pPr>
        <w:pStyle w:val="Titulo2"/>
      </w:pPr>
      <w:bookmarkStart w:id="18" w:name="_Toc513052820"/>
      <w:r>
        <w:t>2.4 – Web API</w:t>
      </w:r>
      <w:bookmarkEnd w:id="18"/>
    </w:p>
    <w:p w14:paraId="0C25E1EF" w14:textId="77777777" w:rsidR="008419D9" w:rsidRDefault="008419D9"/>
    <w:p w14:paraId="245955FB" w14:textId="77777777" w:rsidR="008419D9" w:rsidRDefault="008419D9"/>
    <w:p w14:paraId="124454F4" w14:textId="77777777" w:rsidR="008419D9" w:rsidRDefault="00D34F08">
      <w:pPr>
        <w:spacing w:line="360" w:lineRule="auto"/>
        <w:jc w:val="both"/>
      </w:pPr>
      <w:r>
        <w:tab/>
        <w:t xml:space="preserve">A maioria das aplicações existentes utilizam serviços conectados à Internet. O motivo pode variar desde uma simples conexão com um banco de dados para consultar uma certa informação, ou mesmo pelo fato da aplicação como um todo estar hospedada na nuvem.  </w:t>
      </w:r>
    </w:p>
    <w:p w14:paraId="627BD527" w14:textId="77777777" w:rsidR="008419D9" w:rsidRDefault="00D34F08">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como ferramenta para acessar uma aplicação</w:t>
      </w:r>
      <w:r>
        <w:rPr>
          <w:color w:val="FF0000"/>
        </w:rPr>
        <w:t xml:space="preserve"> </w:t>
      </w:r>
      <w:r>
        <w:t>[9]. Com base nesse conhecimento, é razoável que os desenvolvedores de software levem em consideração estruturar um projeto para que o próprio funcione tanto em sistemas Windows, Mac, Linux e seus derivados.</w:t>
      </w:r>
    </w:p>
    <w:p w14:paraId="43AD2211" w14:textId="77777777" w:rsidR="008419D9" w:rsidRDefault="00D34F08">
      <w:pPr>
        <w:spacing w:line="360" w:lineRule="auto"/>
        <w:ind w:firstLine="720"/>
        <w:jc w:val="both"/>
      </w:pPr>
      <w:r>
        <w:lastRenderedPageBreak/>
        <w:t>Um dos serviços lançados pela Microsoft focados na questão de desenvolvimento para linguagens de programação e para sistemas operacionais diferentes é o framework Web API. Fazendo uso deste framework em uma aplicação, não haverá distinção se o cliente está acessando através de um computador Linux, Mac OS X, dispositivo móvel ou até mesmo de aplicações desenvolvidas em outras linguagens de programação. O Web API independe do que está por dentro da “caixa preta” do cliente. São estabelecidas algumas regras para a conexão e para a configuração dos serviços HTTP construídos, permitindo que todas as funcionalidades do software funcionem.</w:t>
      </w:r>
    </w:p>
    <w:p w14:paraId="6400CB67" w14:textId="77777777" w:rsidR="008419D9" w:rsidRDefault="00D34F08">
      <w:pPr>
        <w:spacing w:line="360" w:lineRule="auto"/>
        <w:ind w:firstLine="720"/>
        <w:jc w:val="both"/>
      </w:pPr>
      <w:r>
        <w:t>Para realizar a conexão entre cliente e servidor são utilizados basicamente, como protocolo de comunicação, o SOAP e/ou REST. Na Figura 4 é apresentada uma comparação entre os dois tipos de comunicação:</w:t>
      </w:r>
    </w:p>
    <w:p w14:paraId="0D881779" w14:textId="77777777" w:rsidR="008419D9" w:rsidRDefault="008419D9">
      <w:pPr>
        <w:spacing w:line="360" w:lineRule="auto"/>
        <w:ind w:firstLine="720"/>
        <w:jc w:val="both"/>
      </w:pPr>
    </w:p>
    <w:p w14:paraId="38F92365" w14:textId="77777777" w:rsidR="008419D9" w:rsidRDefault="00D34F08">
      <w:pPr>
        <w:keepNext/>
        <w:spacing w:line="360" w:lineRule="auto"/>
        <w:ind w:firstLine="720"/>
        <w:jc w:val="center"/>
      </w:pPr>
      <w:r>
        <w:rPr>
          <w:noProof/>
        </w:rPr>
        <w:drawing>
          <wp:inline distT="0" distB="0" distL="0" distR="0" wp14:anchorId="7FA155FB" wp14:editId="6B6C7B50">
            <wp:extent cx="5400040" cy="235458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pic:cNvPicPr>
                  </pic:nvPicPr>
                  <pic:blipFill>
                    <a:blip r:embed="rId12"/>
                    <a:stretch>
                      <a:fillRect/>
                    </a:stretch>
                  </pic:blipFill>
                  <pic:spPr bwMode="auto">
                    <a:xfrm>
                      <a:off x="0" y="0"/>
                      <a:ext cx="5400040" cy="2354580"/>
                    </a:xfrm>
                    <a:prstGeom prst="rect">
                      <a:avLst/>
                    </a:prstGeom>
                  </pic:spPr>
                </pic:pic>
              </a:graphicData>
            </a:graphic>
          </wp:inline>
        </w:drawing>
      </w:r>
    </w:p>
    <w:p w14:paraId="48CFBA80" w14:textId="74DBC036" w:rsidR="008419D9" w:rsidRDefault="00D34F08">
      <w:pPr>
        <w:pStyle w:val="Legenda"/>
        <w:jc w:val="center"/>
      </w:pPr>
      <w:bookmarkStart w:id="19" w:name="_Toc512783300"/>
      <w:bookmarkStart w:id="20" w:name="_Toc513052766"/>
      <w:r>
        <w:t xml:space="preserve">Figura </w:t>
      </w:r>
      <w:r>
        <w:fldChar w:fldCharType="begin"/>
      </w:r>
      <w:r>
        <w:instrText>SEQ Figura \* ARABIC</w:instrText>
      </w:r>
      <w:r>
        <w:fldChar w:fldCharType="separate"/>
      </w:r>
      <w:r w:rsidR="00950CA4">
        <w:rPr>
          <w:noProof/>
        </w:rPr>
        <w:t>4</w:t>
      </w:r>
      <w:r>
        <w:fldChar w:fldCharType="end"/>
      </w:r>
      <w:bookmarkEnd w:id="19"/>
      <w:r>
        <w:t xml:space="preserve"> Diferenças entre o protocolo de comunicação SOAP e REST</w:t>
      </w:r>
      <w:bookmarkEnd w:id="20"/>
    </w:p>
    <w:p w14:paraId="64328E0D" w14:textId="77777777" w:rsidR="008419D9" w:rsidRDefault="008419D9">
      <w:pPr>
        <w:spacing w:line="360" w:lineRule="auto"/>
        <w:ind w:firstLine="720"/>
        <w:jc w:val="both"/>
      </w:pPr>
    </w:p>
    <w:p w14:paraId="0280627E" w14:textId="77777777" w:rsidR="008419D9" w:rsidRDefault="00D34F08">
      <w:pPr>
        <w:spacing w:line="360" w:lineRule="auto"/>
        <w:ind w:firstLine="720"/>
        <w:jc w:val="both"/>
      </w:pPr>
      <w:r>
        <w:t>O protocolo de transferência mais utilizado por desenvolvedores de softwares que necessitam realizar requisições Web em seus produtos é o HTTP. Este protocolo possui métodos bem definidos, sendo os principais listados na Figura 5.</w:t>
      </w:r>
    </w:p>
    <w:p w14:paraId="124F201E" w14:textId="77777777" w:rsidR="008419D9" w:rsidRDefault="00D34F08">
      <w:pPr>
        <w:keepNext/>
        <w:spacing w:line="360" w:lineRule="auto"/>
        <w:ind w:firstLine="720"/>
        <w:jc w:val="both"/>
      </w:pPr>
      <w:r>
        <w:rPr>
          <w:noProof/>
        </w:rPr>
        <w:lastRenderedPageBreak/>
        <w:drawing>
          <wp:inline distT="0" distB="0" distL="0" distR="0" wp14:anchorId="3BC39317" wp14:editId="58EEA9E7">
            <wp:extent cx="5400675" cy="1847850"/>
            <wp:effectExtent l="0" t="0" r="0" b="0"/>
            <wp:docPr id="6"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 descr="C:\Users\USUARIO\Dropbox\Projeto Final\Imagens\tabelaMetodosHTTP.jpg"/>
                    <pic:cNvPicPr>
                      <a:picLocks noChangeAspect="1" noChangeArrowheads="1"/>
                    </pic:cNvPicPr>
                  </pic:nvPicPr>
                  <pic:blipFill>
                    <a:blip r:embed="rId13"/>
                    <a:stretch>
                      <a:fillRect/>
                    </a:stretch>
                  </pic:blipFill>
                  <pic:spPr bwMode="auto">
                    <a:xfrm>
                      <a:off x="0" y="0"/>
                      <a:ext cx="5400675" cy="1847850"/>
                    </a:xfrm>
                    <a:prstGeom prst="rect">
                      <a:avLst/>
                    </a:prstGeom>
                  </pic:spPr>
                </pic:pic>
              </a:graphicData>
            </a:graphic>
          </wp:inline>
        </w:drawing>
      </w:r>
    </w:p>
    <w:p w14:paraId="008FD60D" w14:textId="458BDCA3" w:rsidR="008419D9" w:rsidRDefault="00D34F08">
      <w:pPr>
        <w:pStyle w:val="Legenda"/>
        <w:jc w:val="center"/>
      </w:pPr>
      <w:bookmarkStart w:id="21" w:name="_Toc512783301"/>
      <w:bookmarkStart w:id="22" w:name="_Toc513052767"/>
      <w:r>
        <w:t xml:space="preserve">Figura </w:t>
      </w:r>
      <w:r>
        <w:fldChar w:fldCharType="begin"/>
      </w:r>
      <w:r>
        <w:instrText>SEQ Figura \* ARABIC</w:instrText>
      </w:r>
      <w:r>
        <w:fldChar w:fldCharType="separate"/>
      </w:r>
      <w:r w:rsidR="00950CA4">
        <w:rPr>
          <w:noProof/>
        </w:rPr>
        <w:t>5</w:t>
      </w:r>
      <w:r>
        <w:fldChar w:fldCharType="end"/>
      </w:r>
      <w:bookmarkEnd w:id="21"/>
      <w:r>
        <w:t xml:space="preserve"> Definição dos métodos da requisição HTTP</w:t>
      </w:r>
      <w:bookmarkEnd w:id="22"/>
    </w:p>
    <w:p w14:paraId="29136F37" w14:textId="77777777" w:rsidR="008419D9" w:rsidRDefault="00D34F08">
      <w:r>
        <w:tab/>
      </w:r>
    </w:p>
    <w:p w14:paraId="699E5730" w14:textId="77777777" w:rsidR="008419D9" w:rsidRDefault="00D34F08">
      <w:pPr>
        <w:spacing w:line="360" w:lineRule="auto"/>
        <w:jc w:val="both"/>
      </w:pPr>
      <w:r>
        <w:tab/>
        <w:t>Para exemplo de demonstração, será analisado um breve funcionamento de um Web Service público que, ao informar o nome do país, são retornados nomes de cidades do mesmo. O host</w:t>
      </w:r>
      <w:r>
        <w:rPr>
          <w:i/>
        </w:rPr>
        <w:t xml:space="preserve"> </w:t>
      </w:r>
      <w:r>
        <w:t>desta aplicação aberta a qualquer usuário possui a seguinte URL: www.</w:t>
      </w:r>
      <w:bookmarkStart w:id="23" w:name="_Hlk508266399"/>
      <w:r>
        <w:t>webservicex</w:t>
      </w:r>
      <w:bookmarkEnd w:id="23"/>
      <w:r>
        <w:t>.net/globalweather.asmx/GetCitiesByCountry</w:t>
      </w:r>
    </w:p>
    <w:p w14:paraId="7A83B958" w14:textId="77777777" w:rsidR="008419D9" w:rsidRDefault="00D34F08">
      <w:pPr>
        <w:spacing w:line="360" w:lineRule="auto"/>
        <w:jc w:val="both"/>
      </w:pPr>
      <w:r>
        <w:tab/>
        <w:t>Em requisições GET, os parâmetros devem ser passados na construção do próprio link do serviço. Para separar o que é o direcionamento para um determinado método da sua aplicação e quais são os parâmetros, é necessário o uso do símbolo “?”. Ademais, os parâmetros devem ser organizados em pares de chave-valor.</w:t>
      </w:r>
    </w:p>
    <w:p w14:paraId="2A6A5284" w14:textId="77777777" w:rsidR="008419D9" w:rsidRDefault="00D34F08">
      <w:pPr>
        <w:spacing w:line="360" w:lineRule="auto"/>
        <w:jc w:val="both"/>
      </w:pPr>
      <w:r>
        <w:tab/>
        <w:t>Neste Web Service, o nome do parâmetro que será preenchido com o nome do país é “</w:t>
      </w:r>
      <w:proofErr w:type="spellStart"/>
      <w:r>
        <w:t>CountryName</w:t>
      </w:r>
      <w:proofErr w:type="spellEnd"/>
      <w:r>
        <w:t xml:space="preserve">”. Portanto, a construção final da URL escolhendo “United </w:t>
      </w:r>
      <w:proofErr w:type="spellStart"/>
      <w:r>
        <w:t>States</w:t>
      </w:r>
      <w:proofErr w:type="spellEnd"/>
      <w:r>
        <w:t>” como base ficará no seguinte formato:</w:t>
      </w:r>
    </w:p>
    <w:p w14:paraId="4BEC5B02" w14:textId="77777777" w:rsidR="008419D9" w:rsidRDefault="00D34F08">
      <w:pPr>
        <w:spacing w:line="360" w:lineRule="auto"/>
        <w:jc w:val="both"/>
        <w:rPr>
          <w:color w:val="4472C4" w:themeColor="accent1"/>
        </w:rPr>
      </w:pPr>
      <w:r>
        <w:t xml:space="preserve"> www.webservicex.net/globalweather.asmx/GetCitiesByCountry?CountryName=United </w:t>
      </w:r>
      <w:proofErr w:type="spellStart"/>
      <w:r>
        <w:t>States</w:t>
      </w:r>
      <w:proofErr w:type="spellEnd"/>
    </w:p>
    <w:p w14:paraId="456C3963" w14:textId="77777777" w:rsidR="008419D9" w:rsidRDefault="00D34F08">
      <w:pPr>
        <w:spacing w:line="360" w:lineRule="auto"/>
        <w:jc w:val="both"/>
      </w:pPr>
      <w:r>
        <w:rPr>
          <w:color w:val="4472C4" w:themeColor="accent1"/>
        </w:rPr>
        <w:tab/>
      </w:r>
      <w:r>
        <w:t>Os dados podem ser retornados via XML ou JSON. Neste caso, o desenvolvedor deste serviço público web optou pela tecnologia XML. A seguir está uma parte do retorno do envio da URL acima.</w:t>
      </w:r>
    </w:p>
    <w:p w14:paraId="63E266C0" w14:textId="77777777" w:rsidR="008419D9" w:rsidRDefault="00D34F08">
      <w:pPr>
        <w:keepNext/>
        <w:spacing w:line="360" w:lineRule="auto"/>
        <w:jc w:val="center"/>
      </w:pPr>
      <w:r>
        <w:rPr>
          <w:noProof/>
        </w:rPr>
        <w:lastRenderedPageBreak/>
        <mc:AlternateContent>
          <mc:Choice Requires="wps">
            <w:drawing>
              <wp:inline distT="0" distB="0" distL="0" distR="0" wp14:anchorId="56F8E6DF" wp14:editId="25BDDEB1">
                <wp:extent cx="3696970" cy="3722370"/>
                <wp:effectExtent l="0" t="0" r="0" b="0"/>
                <wp:docPr id="7"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stretch/>
                      </pic:blipFill>
                      <pic:spPr>
                        <a:xfrm>
                          <a:off x="0" y="0"/>
                          <a:ext cx="3696480" cy="372168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pt;height:293pt" wp14:anchorId="5119904B">
                <v:imagedata r:id="rId15" o:detectmouseclick="t"/>
                <w10:wrap type="none"/>
                <v:stroke color="#3465a4" joinstyle="round" endcap="flat"/>
              </v:rect>
            </w:pict>
          </mc:Fallback>
        </mc:AlternateContent>
      </w:r>
    </w:p>
    <w:p w14:paraId="7F8CC124" w14:textId="2638C8DE" w:rsidR="008419D9" w:rsidRDefault="00D34F08">
      <w:pPr>
        <w:pStyle w:val="Legenda"/>
        <w:jc w:val="center"/>
      </w:pPr>
      <w:bookmarkStart w:id="24" w:name="_Toc512783302"/>
      <w:bookmarkStart w:id="25" w:name="_Toc513052768"/>
      <w:r>
        <w:t xml:space="preserve">Figura </w:t>
      </w:r>
      <w:r>
        <w:fldChar w:fldCharType="begin"/>
      </w:r>
      <w:r>
        <w:instrText>SEQ Figura \* ARABIC</w:instrText>
      </w:r>
      <w:r>
        <w:fldChar w:fldCharType="separate"/>
      </w:r>
      <w:r w:rsidR="00950CA4">
        <w:rPr>
          <w:noProof/>
        </w:rPr>
        <w:t>6</w:t>
      </w:r>
      <w:r>
        <w:fldChar w:fldCharType="end"/>
      </w:r>
      <w:bookmarkEnd w:id="24"/>
      <w:r>
        <w:t xml:space="preserve"> Exemplo do resultado da API </w:t>
      </w:r>
      <w:proofErr w:type="spellStart"/>
      <w:r>
        <w:t>GlobalWeather</w:t>
      </w:r>
      <w:proofErr w:type="spellEnd"/>
      <w:r>
        <w:t xml:space="preserve"> do site </w:t>
      </w:r>
      <w:proofErr w:type="spellStart"/>
      <w:r>
        <w:t>webservicex</w:t>
      </w:r>
      <w:bookmarkEnd w:id="25"/>
      <w:proofErr w:type="spellEnd"/>
    </w:p>
    <w:p w14:paraId="55DA89C6" w14:textId="77777777" w:rsidR="008419D9" w:rsidRDefault="00D34F08">
      <w:pPr>
        <w:spacing w:line="360" w:lineRule="auto"/>
        <w:jc w:val="both"/>
        <w:rPr>
          <w:i/>
        </w:rPr>
      </w:pPr>
      <w:r>
        <w:rPr>
          <w:i/>
        </w:rPr>
        <w:tab/>
      </w:r>
    </w:p>
    <w:p w14:paraId="3BE448F9" w14:textId="77777777" w:rsidR="008419D9" w:rsidRDefault="00D34F08">
      <w:pPr>
        <w:spacing w:line="360" w:lineRule="auto"/>
        <w:ind w:firstLine="720"/>
        <w:jc w:val="both"/>
      </w:pPr>
      <w:r>
        <w:t>Aparentemente o XML retornou uma codificação fácil de ser interpretada, mas não é comum de acontecer. Neste caso ocorreu devido a passagem de somente 1 parâmetro e que o mesmo possui uma estrutura simples.</w:t>
      </w:r>
    </w:p>
    <w:p w14:paraId="3FD03C58" w14:textId="77777777" w:rsidR="008419D9" w:rsidRDefault="00D34F08">
      <w:pPr>
        <w:spacing w:line="360" w:lineRule="auto"/>
        <w:jc w:val="both"/>
      </w:pPr>
      <w:r>
        <w:tab/>
        <w:t xml:space="preserve">A respeito do método POST que é amplamente utilizado, as informações não são mais visíveis e expressas pelo próprio link no navegador. Os parâmetros serão inseridos no </w:t>
      </w:r>
      <w:proofErr w:type="spellStart"/>
      <w:r>
        <w:rPr>
          <w:i/>
        </w:rPr>
        <w:t>Body</w:t>
      </w:r>
      <w:proofErr w:type="spellEnd"/>
      <w:r>
        <w:t xml:space="preserve"> (corpo) da requisição. A seguir consta como deve ser a construção do </w:t>
      </w:r>
      <w:r>
        <w:rPr>
          <w:i/>
        </w:rPr>
        <w:t>Header</w:t>
      </w:r>
      <w:r>
        <w:t xml:space="preserve"> e </w:t>
      </w:r>
      <w:proofErr w:type="spellStart"/>
      <w:r>
        <w:rPr>
          <w:i/>
        </w:rPr>
        <w:t>Body</w:t>
      </w:r>
      <w:proofErr w:type="spellEnd"/>
      <w:r>
        <w:t xml:space="preserve"> da solicitação por um determinado recurso que se encontra no servidor.</w:t>
      </w:r>
    </w:p>
    <w:p w14:paraId="32A7C52D" w14:textId="77777777" w:rsidR="008419D9" w:rsidRDefault="008419D9">
      <w:pPr>
        <w:spacing w:line="360" w:lineRule="auto"/>
        <w:jc w:val="both"/>
      </w:pPr>
    </w:p>
    <w:p w14:paraId="69441494" w14:textId="77777777" w:rsidR="008419D9" w:rsidRDefault="008419D9">
      <w:pPr>
        <w:spacing w:line="360" w:lineRule="auto"/>
        <w:jc w:val="both"/>
      </w:pPr>
    </w:p>
    <w:p w14:paraId="73D66BAC" w14:textId="77777777" w:rsidR="008419D9" w:rsidRDefault="00D34F08">
      <w:pPr>
        <w:keepNext/>
        <w:spacing w:line="360" w:lineRule="auto"/>
        <w:jc w:val="both"/>
      </w:pPr>
      <w:r>
        <w:rPr>
          <w:noProof/>
        </w:rPr>
        <w:drawing>
          <wp:inline distT="0" distB="0" distL="0" distR="0" wp14:anchorId="0014F270" wp14:editId="3EA566C3">
            <wp:extent cx="5708015" cy="1200150"/>
            <wp:effectExtent l="0" t="0" r="0" b="0"/>
            <wp:docPr id="8"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3" descr="C:\Users\USUARIO\Dropbox\Projeto Final\Imagens\contrucaoPostGetCitiesByCountry.png"/>
                    <pic:cNvPicPr>
                      <a:picLocks noChangeAspect="1" noChangeArrowheads="1"/>
                    </pic:cNvPicPr>
                  </pic:nvPicPr>
                  <pic:blipFill>
                    <a:blip r:embed="rId16"/>
                    <a:stretch>
                      <a:fillRect/>
                    </a:stretch>
                  </pic:blipFill>
                  <pic:spPr bwMode="auto">
                    <a:xfrm>
                      <a:off x="0" y="0"/>
                      <a:ext cx="5708015" cy="1200150"/>
                    </a:xfrm>
                    <a:prstGeom prst="rect">
                      <a:avLst/>
                    </a:prstGeom>
                  </pic:spPr>
                </pic:pic>
              </a:graphicData>
            </a:graphic>
          </wp:inline>
        </w:drawing>
      </w:r>
    </w:p>
    <w:p w14:paraId="03ED93A2" w14:textId="0A01B242" w:rsidR="008419D9" w:rsidRDefault="00D34F08">
      <w:pPr>
        <w:pStyle w:val="Legenda"/>
        <w:jc w:val="center"/>
      </w:pPr>
      <w:bookmarkStart w:id="26" w:name="_Toc512783303"/>
      <w:bookmarkStart w:id="27" w:name="_Toc513052769"/>
      <w:r>
        <w:t xml:space="preserve">Figura </w:t>
      </w:r>
      <w:r>
        <w:fldChar w:fldCharType="begin"/>
      </w:r>
      <w:r>
        <w:instrText>SEQ Figura \* ARABIC</w:instrText>
      </w:r>
      <w:r>
        <w:fldChar w:fldCharType="separate"/>
      </w:r>
      <w:r w:rsidR="00950CA4">
        <w:rPr>
          <w:noProof/>
        </w:rPr>
        <w:t>7</w:t>
      </w:r>
      <w:r>
        <w:fldChar w:fldCharType="end"/>
      </w:r>
      <w:r>
        <w:t xml:space="preserve"> Header e </w:t>
      </w:r>
      <w:proofErr w:type="spellStart"/>
      <w:r>
        <w:t>Body</w:t>
      </w:r>
      <w:proofErr w:type="spellEnd"/>
      <w:r>
        <w:t xml:space="preserve"> da requisição da API </w:t>
      </w:r>
      <w:proofErr w:type="spellStart"/>
      <w:r>
        <w:t>GlobalWeather</w:t>
      </w:r>
      <w:bookmarkEnd w:id="26"/>
      <w:bookmarkEnd w:id="27"/>
      <w:proofErr w:type="spellEnd"/>
      <w:r>
        <w:t xml:space="preserve"> </w:t>
      </w:r>
    </w:p>
    <w:p w14:paraId="4C4561ED" w14:textId="77777777" w:rsidR="008419D9" w:rsidRDefault="008419D9">
      <w:pPr>
        <w:spacing w:line="360" w:lineRule="auto"/>
        <w:jc w:val="both"/>
      </w:pPr>
    </w:p>
    <w:p w14:paraId="1CCAA428" w14:textId="77777777" w:rsidR="008419D9" w:rsidRDefault="00D34F08">
      <w:pPr>
        <w:spacing w:line="360" w:lineRule="auto"/>
      </w:pPr>
      <w:r>
        <w:lastRenderedPageBreak/>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t>. Diferentemente da requisição GET que o próprio usuário utiliza a própria URL do serviço para informar os parâmetros, no POST o interessado deverá preencher a solicitação do recurso através de uma aplicação.</w:t>
      </w:r>
    </w:p>
    <w:p w14:paraId="25084AF4" w14:textId="77777777" w:rsidR="008419D9" w:rsidRDefault="00D34F08">
      <w:pPr>
        <w:spacing w:line="360" w:lineRule="auto"/>
      </w:pPr>
      <w:r>
        <w:tab/>
      </w:r>
    </w:p>
    <w:p w14:paraId="4A3043DD" w14:textId="77777777" w:rsidR="008419D9" w:rsidRDefault="008419D9">
      <w:pPr>
        <w:spacing w:line="360" w:lineRule="auto"/>
      </w:pPr>
    </w:p>
    <w:p w14:paraId="38A84B3B" w14:textId="77777777" w:rsidR="008419D9" w:rsidRDefault="00D34F08">
      <w:pPr>
        <w:pStyle w:val="Titulo2"/>
      </w:pPr>
      <w:bookmarkStart w:id="28" w:name="_Toc513052821"/>
      <w:r>
        <w:t>2.5 – Sensor Acelerômetro</w:t>
      </w:r>
      <w:bookmarkEnd w:id="28"/>
    </w:p>
    <w:p w14:paraId="2B5AD706" w14:textId="77777777" w:rsidR="008419D9" w:rsidRDefault="008419D9">
      <w:pPr>
        <w:spacing w:line="360" w:lineRule="auto"/>
        <w:jc w:val="both"/>
        <w:rPr>
          <w:b/>
        </w:rPr>
      </w:pPr>
    </w:p>
    <w:p w14:paraId="56F7CAAF" w14:textId="77777777" w:rsidR="008419D9" w:rsidRDefault="008419D9">
      <w:pPr>
        <w:spacing w:line="360" w:lineRule="auto"/>
        <w:jc w:val="both"/>
        <w:rPr>
          <w:b/>
        </w:rPr>
      </w:pPr>
    </w:p>
    <w:p w14:paraId="7B277CAE" w14:textId="77777777" w:rsidR="008419D9" w:rsidRDefault="00D34F08">
      <w:pPr>
        <w:spacing w:line="360" w:lineRule="auto"/>
        <w:jc w:val="both"/>
      </w:pPr>
      <w:r>
        <w:tab/>
        <w:t>O acelerômetro é um dispositivo eletrônico utilizado para medir as acelerações nos eixos x, y e z em relação a gravidade do ambiente. Todo o deslocamento de massa implica induzir uma velocidade, direção e sentido. A partir da variação da velocidade obtida, tem-se como resultado a aceleração independentemente da direção aplicada.</w:t>
      </w:r>
    </w:p>
    <w:p w14:paraId="34E708A3" w14:textId="77777777" w:rsidR="008419D9" w:rsidRDefault="00D34F08">
      <w:pPr>
        <w:spacing w:line="360" w:lineRule="auto"/>
        <w:jc w:val="both"/>
      </w:pPr>
      <w:r>
        <w:tab/>
        <w:t>Uma questão relevante é saber interpretar os dados deste tipo de sensor e por isso é preciso conhecer seu sistema referencial. O posicionamento dos eixos do sensor acelerômetro em dispositivos móveis é apresentado na Figura 8.</w:t>
      </w:r>
    </w:p>
    <w:p w14:paraId="1E431E92" w14:textId="77777777" w:rsidR="008419D9" w:rsidRDefault="008419D9">
      <w:pPr>
        <w:spacing w:line="360" w:lineRule="auto"/>
        <w:jc w:val="both"/>
      </w:pPr>
    </w:p>
    <w:p w14:paraId="0FF89A36" w14:textId="77777777" w:rsidR="008419D9" w:rsidRDefault="008419D9">
      <w:pPr>
        <w:spacing w:line="360" w:lineRule="auto"/>
        <w:jc w:val="both"/>
      </w:pPr>
    </w:p>
    <w:p w14:paraId="4F40D4EB" w14:textId="77777777" w:rsidR="008419D9" w:rsidRDefault="00D34F08">
      <w:pPr>
        <w:keepNext/>
        <w:spacing w:line="360" w:lineRule="auto"/>
        <w:jc w:val="center"/>
      </w:pPr>
      <w:r>
        <w:rPr>
          <w:noProof/>
        </w:rPr>
        <w:drawing>
          <wp:inline distT="0" distB="0" distL="0" distR="0" wp14:anchorId="6A6429E5" wp14:editId="1FA8229D">
            <wp:extent cx="3390900" cy="3209925"/>
            <wp:effectExtent l="0" t="0" r="0" b="0"/>
            <wp:docPr id="9"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C:\Users\USUARIO\Dropbox\Projeto Final\Jupyter\eixosAcelerometro.jpg"/>
                    <pic:cNvPicPr>
                      <a:picLocks noChangeAspect="1" noChangeArrowheads="1"/>
                    </pic:cNvPicPr>
                  </pic:nvPicPr>
                  <pic:blipFill>
                    <a:blip r:embed="rId17"/>
                    <a:stretch>
                      <a:fillRect/>
                    </a:stretch>
                  </pic:blipFill>
                  <pic:spPr bwMode="auto">
                    <a:xfrm>
                      <a:off x="0" y="0"/>
                      <a:ext cx="3390900" cy="3209925"/>
                    </a:xfrm>
                    <a:prstGeom prst="rect">
                      <a:avLst/>
                    </a:prstGeom>
                  </pic:spPr>
                </pic:pic>
              </a:graphicData>
            </a:graphic>
          </wp:inline>
        </w:drawing>
      </w:r>
    </w:p>
    <w:p w14:paraId="05352A45" w14:textId="003ED491" w:rsidR="008419D9" w:rsidRDefault="00D34F08">
      <w:pPr>
        <w:pStyle w:val="Legenda"/>
        <w:jc w:val="center"/>
      </w:pPr>
      <w:bookmarkStart w:id="29" w:name="_Toc512783304"/>
      <w:bookmarkStart w:id="30" w:name="_Toc513052770"/>
      <w:r>
        <w:t xml:space="preserve">Figura </w:t>
      </w:r>
      <w:r>
        <w:fldChar w:fldCharType="begin"/>
      </w:r>
      <w:r>
        <w:instrText>SEQ Figura \* ARABIC</w:instrText>
      </w:r>
      <w:r>
        <w:fldChar w:fldCharType="separate"/>
      </w:r>
      <w:r w:rsidR="00950CA4">
        <w:rPr>
          <w:noProof/>
        </w:rPr>
        <w:t>8</w:t>
      </w:r>
      <w:r>
        <w:fldChar w:fldCharType="end"/>
      </w:r>
      <w:bookmarkEnd w:id="29"/>
      <w:r>
        <w:t xml:space="preserve"> Eixos X, Y e Z do sensor acelerômetro para smartphones</w:t>
      </w:r>
      <w:bookmarkEnd w:id="30"/>
    </w:p>
    <w:p w14:paraId="63A345F2" w14:textId="77777777" w:rsidR="008419D9" w:rsidRDefault="008419D9">
      <w:pPr>
        <w:spacing w:line="360" w:lineRule="auto"/>
        <w:jc w:val="center"/>
      </w:pPr>
    </w:p>
    <w:p w14:paraId="09BF4D8D" w14:textId="77777777" w:rsidR="008419D9" w:rsidRDefault="00D34F08">
      <w:pPr>
        <w:spacing w:line="360" w:lineRule="auto"/>
        <w:jc w:val="both"/>
      </w:pPr>
      <w:r>
        <w:lastRenderedPageBreak/>
        <w:t>Este sensor, presente na maioria dos smartphones comercializados, é amplamente utilizado em sistemas de posicionamento, inclinação e de vibração.</w:t>
      </w:r>
    </w:p>
    <w:p w14:paraId="0B0EDEA3" w14:textId="77777777" w:rsidR="008419D9" w:rsidRDefault="00D34F08">
      <w:pPr>
        <w:spacing w:line="360" w:lineRule="auto"/>
        <w:jc w:val="both"/>
      </w:pPr>
      <w:r>
        <w:tab/>
        <w:t xml:space="preserve">O seu princípio baseia-se na Segunda Lei de Newton que relaciona a força resultante aplicada em um corpo com a massa e a velocidade. Conhecendo o valor da força imposta no sensor, podemos obter a variação da velocidade em relação ao tempo. </w:t>
      </w:r>
    </w:p>
    <w:p w14:paraId="547FC078" w14:textId="77777777" w:rsidR="008419D9" w:rsidRDefault="00D34F08">
      <w:pPr>
        <w:spacing w:line="360" w:lineRule="auto"/>
        <w:jc w:val="both"/>
      </w:pPr>
      <w:r>
        <w:tab/>
        <w:t xml:space="preserve">Existem diversas formas de construir um acelerômetro. Cada forma parte de um princípio físico distinto para obter o mesmo resultado que é a medição da aceleração. Alguns tipos de acelerômetros mais utilizados são: Capacitivo, </w:t>
      </w:r>
      <w:proofErr w:type="spellStart"/>
      <w:r>
        <w:t>Piezoelétrico</w:t>
      </w:r>
      <w:proofErr w:type="spellEnd"/>
      <w:r>
        <w:t xml:space="preserve"> e </w:t>
      </w:r>
      <w:proofErr w:type="spellStart"/>
      <w:r>
        <w:t>Piezoresistivo</w:t>
      </w:r>
      <w:proofErr w:type="spellEnd"/>
      <w:r>
        <w:t xml:space="preserve"> [1].</w:t>
      </w:r>
    </w:p>
    <w:p w14:paraId="4407B0B5" w14:textId="77777777" w:rsidR="008419D9" w:rsidRDefault="00D34F08">
      <w:pPr>
        <w:spacing w:line="360" w:lineRule="auto"/>
        <w:jc w:val="both"/>
      </w:pPr>
      <w:r>
        <w:tab/>
        <w:t>O acelerômetro capacitivo baseia-se no movimento que uma massa de prova, suspensa por molas, faz entre duas placas fixas ao substrato do sensor. Quando há uma aceleração sendo aplicada, as capacitâncias entre a massa de prova e cada uma das placas variam antagonicamente. Isto é, enquanto uma capacitância possui uma variação positiva, a outra terá uma perda em valor absoluto. Na Figura 9 apresenta uma ilustração esquemática de como 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14:paraId="7612E5EB" w14:textId="77777777" w:rsidR="008419D9" w:rsidRDefault="008419D9">
      <w:pPr>
        <w:spacing w:line="360" w:lineRule="auto"/>
        <w:jc w:val="both"/>
      </w:pPr>
    </w:p>
    <w:p w14:paraId="4E0B643A" w14:textId="77777777" w:rsidR="008419D9" w:rsidRDefault="008419D9">
      <w:pPr>
        <w:spacing w:line="360" w:lineRule="auto"/>
        <w:jc w:val="both"/>
      </w:pPr>
    </w:p>
    <w:p w14:paraId="2610E8A7" w14:textId="77777777" w:rsidR="008419D9" w:rsidRDefault="00D34F08">
      <w:pPr>
        <w:keepNext/>
        <w:spacing w:line="360" w:lineRule="auto"/>
        <w:jc w:val="center"/>
      </w:pPr>
      <w:r>
        <w:rPr>
          <w:noProof/>
        </w:rPr>
        <w:drawing>
          <wp:inline distT="0" distB="0" distL="0" distR="0" wp14:anchorId="1044B482" wp14:editId="36CDA00A">
            <wp:extent cx="3838575" cy="1704975"/>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18"/>
                    <a:stretch>
                      <a:fillRect/>
                    </a:stretch>
                  </pic:blipFill>
                  <pic:spPr bwMode="auto">
                    <a:xfrm>
                      <a:off x="0" y="0"/>
                      <a:ext cx="3838575" cy="1704975"/>
                    </a:xfrm>
                    <a:prstGeom prst="rect">
                      <a:avLst/>
                    </a:prstGeom>
                  </pic:spPr>
                </pic:pic>
              </a:graphicData>
            </a:graphic>
          </wp:inline>
        </w:drawing>
      </w:r>
    </w:p>
    <w:p w14:paraId="71BA1180" w14:textId="62E30C5C" w:rsidR="008419D9" w:rsidRDefault="00D34F08">
      <w:pPr>
        <w:pStyle w:val="Legenda"/>
        <w:jc w:val="center"/>
      </w:pPr>
      <w:bookmarkStart w:id="31" w:name="_Toc512783305"/>
      <w:bookmarkStart w:id="32" w:name="_Toc513052771"/>
      <w:r>
        <w:t xml:space="preserve">Figura </w:t>
      </w:r>
      <w:r>
        <w:fldChar w:fldCharType="begin"/>
      </w:r>
      <w:r>
        <w:instrText>SEQ Figura \* ARABIC</w:instrText>
      </w:r>
      <w:r>
        <w:fldChar w:fldCharType="separate"/>
      </w:r>
      <w:r w:rsidR="00950CA4">
        <w:rPr>
          <w:noProof/>
        </w:rPr>
        <w:t>9</w:t>
      </w:r>
      <w:r>
        <w:fldChar w:fldCharType="end"/>
      </w:r>
      <w:bookmarkEnd w:id="31"/>
      <w:r>
        <w:t xml:space="preserve"> Estrutura do sensor acelerômetro capacitivo</w:t>
      </w:r>
      <w:bookmarkEnd w:id="32"/>
    </w:p>
    <w:p w14:paraId="0A3E5C9B" w14:textId="77777777" w:rsidR="008419D9" w:rsidRDefault="008419D9">
      <w:pPr>
        <w:spacing w:line="360" w:lineRule="auto"/>
        <w:rPr>
          <w:color w:val="FF0000"/>
        </w:rPr>
      </w:pPr>
    </w:p>
    <w:p w14:paraId="15735897" w14:textId="77777777" w:rsidR="008419D9" w:rsidRDefault="00D34F08">
      <w:pPr>
        <w:spacing w:line="360" w:lineRule="auto"/>
        <w:ind w:firstLine="720"/>
        <w:jc w:val="both"/>
      </w:pPr>
      <w:r>
        <w:t xml:space="preserve">Este tipo de acelerômetro também está presente nos smartphones modernos. Como apresentado nas Figuras 10 e 11, o circuito é composto de um elemento móvel, o </w:t>
      </w:r>
      <w:proofErr w:type="spellStart"/>
      <w:r>
        <w:rPr>
          <w:i/>
        </w:rPr>
        <w:t>Seismic</w:t>
      </w:r>
      <w:proofErr w:type="spellEnd"/>
      <w:r>
        <w:rPr>
          <w:i/>
        </w:rPr>
        <w:t xml:space="preserve"> Mass</w:t>
      </w:r>
      <w:r>
        <w:t>, que vibra sobre a base (</w:t>
      </w:r>
      <w:proofErr w:type="spellStart"/>
      <w:r>
        <w:rPr>
          <w:i/>
        </w:rPr>
        <w:t>Housing</w:t>
      </w:r>
      <w:proofErr w:type="spellEnd"/>
      <w:r>
        <w:t xml:space="preserve">) em caso de movimentação do dispositivo móvel. Em cada vibração, as aletas do </w:t>
      </w:r>
      <w:proofErr w:type="spellStart"/>
      <w:r>
        <w:rPr>
          <w:i/>
        </w:rPr>
        <w:t>Seismic</w:t>
      </w:r>
      <w:proofErr w:type="spellEnd"/>
      <w:r>
        <w:rPr>
          <w:i/>
        </w:rPr>
        <w:t xml:space="preserve"> Mass</w:t>
      </w:r>
      <w:r>
        <w:t xml:space="preserve"> se aproximam dos capacitores, </w:t>
      </w:r>
      <w:r>
        <w:lastRenderedPageBreak/>
        <w:t>alterando a capacitância. Os circuitos medem o diferencial da tensão e retornam o mesmo para a saída do acelerômetro. Cada valor é proporcional a movimentação das aletas.</w:t>
      </w:r>
    </w:p>
    <w:p w14:paraId="051A47C4" w14:textId="77777777" w:rsidR="008419D9" w:rsidRDefault="008419D9">
      <w:pPr>
        <w:spacing w:line="360" w:lineRule="auto"/>
        <w:ind w:firstLine="720"/>
        <w:jc w:val="both"/>
      </w:pPr>
    </w:p>
    <w:p w14:paraId="5C3FD270" w14:textId="77777777" w:rsidR="008419D9" w:rsidRDefault="008419D9">
      <w:pPr>
        <w:spacing w:line="360" w:lineRule="auto"/>
        <w:ind w:firstLine="720"/>
        <w:jc w:val="both"/>
      </w:pPr>
    </w:p>
    <w:p w14:paraId="17790149" w14:textId="77777777" w:rsidR="008419D9" w:rsidRDefault="008419D9">
      <w:pPr>
        <w:spacing w:line="360" w:lineRule="auto"/>
        <w:ind w:firstLine="720"/>
        <w:jc w:val="both"/>
      </w:pPr>
    </w:p>
    <w:p w14:paraId="183304E5" w14:textId="77777777" w:rsidR="008419D9" w:rsidRDefault="008419D9">
      <w:pPr>
        <w:spacing w:line="360" w:lineRule="auto"/>
        <w:ind w:firstLine="720"/>
        <w:jc w:val="both"/>
      </w:pPr>
    </w:p>
    <w:p w14:paraId="784F8195" w14:textId="77777777" w:rsidR="008419D9" w:rsidRDefault="00D34F08">
      <w:pPr>
        <w:keepNext/>
        <w:spacing w:line="360" w:lineRule="auto"/>
        <w:ind w:left="720"/>
      </w:pPr>
      <w:r>
        <w:rPr>
          <w:noProof/>
        </w:rPr>
        <w:drawing>
          <wp:inline distT="0" distB="0" distL="0" distR="0" wp14:anchorId="09817E0C" wp14:editId="47CD40BD">
            <wp:extent cx="3752850" cy="2094230"/>
            <wp:effectExtent l="0" t="0" r="0" b="0"/>
            <wp:docPr id="11"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C:\Users\USUARIO\Dropbox\Projeto Final\Imagens\modelo2AcelerometroCelular.png"/>
                    <pic:cNvPicPr>
                      <a:picLocks noChangeAspect="1" noChangeArrowheads="1"/>
                    </pic:cNvPicPr>
                  </pic:nvPicPr>
                  <pic:blipFill>
                    <a:blip r:embed="rId19"/>
                    <a:stretch>
                      <a:fillRect/>
                    </a:stretch>
                  </pic:blipFill>
                  <pic:spPr bwMode="auto">
                    <a:xfrm>
                      <a:off x="0" y="0"/>
                      <a:ext cx="3752850" cy="2094230"/>
                    </a:xfrm>
                    <a:prstGeom prst="rect">
                      <a:avLst/>
                    </a:prstGeom>
                  </pic:spPr>
                </pic:pic>
              </a:graphicData>
            </a:graphic>
          </wp:inline>
        </w:drawing>
      </w:r>
    </w:p>
    <w:p w14:paraId="1D2B1A68" w14:textId="62883D5D" w:rsidR="008419D9" w:rsidRDefault="00D34F08">
      <w:pPr>
        <w:pStyle w:val="Legenda"/>
        <w:jc w:val="center"/>
      </w:pPr>
      <w:bookmarkStart w:id="33" w:name="_Toc512783306"/>
      <w:bookmarkStart w:id="34" w:name="_Toc513052772"/>
      <w:r>
        <w:t xml:space="preserve">Figura </w:t>
      </w:r>
      <w:r>
        <w:fldChar w:fldCharType="begin"/>
      </w:r>
      <w:r>
        <w:instrText>SEQ Figura \* ARABIC</w:instrText>
      </w:r>
      <w:r>
        <w:fldChar w:fldCharType="separate"/>
      </w:r>
      <w:r w:rsidR="00950CA4">
        <w:rPr>
          <w:noProof/>
        </w:rPr>
        <w:t>10</w:t>
      </w:r>
      <w:r>
        <w:fldChar w:fldCharType="end"/>
      </w:r>
      <w:bookmarkEnd w:id="33"/>
      <w:r>
        <w:t xml:space="preserve"> Estrutura do sensor acelerômetro capacitivo em smartphones</w:t>
      </w:r>
      <w:bookmarkEnd w:id="34"/>
    </w:p>
    <w:p w14:paraId="19A0C334" w14:textId="77777777" w:rsidR="008419D9" w:rsidRDefault="00D34F08">
      <w:pPr>
        <w:spacing w:line="360" w:lineRule="auto"/>
        <w:ind w:left="720"/>
      </w:pPr>
      <w:r>
        <w:t xml:space="preserve">            </w:t>
      </w:r>
    </w:p>
    <w:p w14:paraId="476D56F1" w14:textId="77777777" w:rsidR="008419D9" w:rsidRDefault="008419D9">
      <w:pPr>
        <w:spacing w:line="360" w:lineRule="auto"/>
        <w:ind w:left="720"/>
      </w:pPr>
    </w:p>
    <w:p w14:paraId="48AD261B" w14:textId="77777777" w:rsidR="008419D9" w:rsidRDefault="008419D9">
      <w:pPr>
        <w:spacing w:line="360" w:lineRule="auto"/>
        <w:ind w:left="720"/>
      </w:pPr>
    </w:p>
    <w:p w14:paraId="359BA962" w14:textId="77777777" w:rsidR="008419D9" w:rsidRDefault="008419D9">
      <w:pPr>
        <w:spacing w:line="360" w:lineRule="auto"/>
        <w:ind w:left="720"/>
      </w:pPr>
    </w:p>
    <w:p w14:paraId="2FBDEAB2" w14:textId="77777777" w:rsidR="008419D9" w:rsidRDefault="00D34F08">
      <w:pPr>
        <w:keepNext/>
        <w:spacing w:line="360" w:lineRule="auto"/>
        <w:ind w:left="720"/>
      </w:pPr>
      <w:r>
        <w:rPr>
          <w:noProof/>
        </w:rPr>
        <w:drawing>
          <wp:inline distT="0" distB="0" distL="0" distR="0" wp14:anchorId="28397D36" wp14:editId="40853F55">
            <wp:extent cx="3752850" cy="1892300"/>
            <wp:effectExtent l="0" t="0" r="0" b="0"/>
            <wp:docPr id="12"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C:\Users\USUARIO\Dropbox\Projeto Final\Imagens\modelo3AcelerometroCelular.png"/>
                    <pic:cNvPicPr>
                      <a:picLocks noChangeAspect="1" noChangeArrowheads="1"/>
                    </pic:cNvPicPr>
                  </pic:nvPicPr>
                  <pic:blipFill>
                    <a:blip r:embed="rId20"/>
                    <a:stretch>
                      <a:fillRect/>
                    </a:stretch>
                  </pic:blipFill>
                  <pic:spPr bwMode="auto">
                    <a:xfrm>
                      <a:off x="0" y="0"/>
                      <a:ext cx="3752850" cy="1892300"/>
                    </a:xfrm>
                    <a:prstGeom prst="rect">
                      <a:avLst/>
                    </a:prstGeom>
                  </pic:spPr>
                </pic:pic>
              </a:graphicData>
            </a:graphic>
          </wp:inline>
        </w:drawing>
      </w:r>
    </w:p>
    <w:p w14:paraId="23E17D31" w14:textId="184FD388" w:rsidR="008419D9" w:rsidRDefault="00D34F08">
      <w:pPr>
        <w:pStyle w:val="Legenda"/>
        <w:jc w:val="center"/>
      </w:pPr>
      <w:bookmarkStart w:id="35" w:name="_Toc512783307"/>
      <w:bookmarkStart w:id="36" w:name="_Toc513052773"/>
      <w:r>
        <w:t xml:space="preserve">Figura </w:t>
      </w:r>
      <w:r>
        <w:fldChar w:fldCharType="begin"/>
      </w:r>
      <w:r>
        <w:instrText>SEQ Figura \* ARABIC</w:instrText>
      </w:r>
      <w:r>
        <w:fldChar w:fldCharType="separate"/>
      </w:r>
      <w:r w:rsidR="00950CA4">
        <w:rPr>
          <w:noProof/>
        </w:rPr>
        <w:t>11</w:t>
      </w:r>
      <w:r>
        <w:fldChar w:fldCharType="end"/>
      </w:r>
      <w:bookmarkEnd w:id="35"/>
      <w:r>
        <w:t xml:space="preserve"> Detalhes externos do sensor acelerômetro do tipo capacitivo</w:t>
      </w:r>
      <w:bookmarkEnd w:id="36"/>
    </w:p>
    <w:p w14:paraId="1C8C8211" w14:textId="77777777" w:rsidR="008419D9" w:rsidRDefault="008419D9">
      <w:pPr>
        <w:spacing w:line="360" w:lineRule="auto"/>
        <w:ind w:firstLine="720"/>
        <w:jc w:val="both"/>
      </w:pPr>
    </w:p>
    <w:p w14:paraId="556681AB" w14:textId="77777777" w:rsidR="008419D9" w:rsidRDefault="00D34F08">
      <w:pPr>
        <w:spacing w:line="360" w:lineRule="auto"/>
        <w:ind w:firstLine="720"/>
        <w:jc w:val="both"/>
      </w:pPr>
      <w:r>
        <w:t xml:space="preserve">O acelerômetro do tipo </w:t>
      </w:r>
      <w:proofErr w:type="spellStart"/>
      <w:r>
        <w:t>Piezoelétrico</w:t>
      </w:r>
      <w:proofErr w:type="spellEnd"/>
      <w:r>
        <w:t xml:space="preserve"> remete a capacidade de alguns cristais gerarem tensão elétrica por resposta a uma pressão mecânica. Normalmente, há uma massa presa a um cristal </w:t>
      </w:r>
      <w:proofErr w:type="spellStart"/>
      <w:r>
        <w:t>piezoelétrico</w:t>
      </w:r>
      <w:proofErr w:type="spellEnd"/>
      <w:r>
        <w:t xml:space="preserve"> e quando há uma aceleração no sistema (smartphone) a massa presa ao cristal acaba gerando uma deformação no cristal e este </w:t>
      </w:r>
      <w:r>
        <w:lastRenderedPageBreak/>
        <w:t xml:space="preserve">deslocamento gera um sinal elétrico proporcional à força aplicada. Análogo ao </w:t>
      </w:r>
      <w:proofErr w:type="spellStart"/>
      <w:r>
        <w:t>Piezoelétrico</w:t>
      </w:r>
      <w:proofErr w:type="spellEnd"/>
      <w:r>
        <w:t xml:space="preserve">, o </w:t>
      </w:r>
      <w:proofErr w:type="spellStart"/>
      <w:r>
        <w:t>Piezoresistivo</w:t>
      </w:r>
      <w:proofErr w:type="spellEnd"/>
      <w:r>
        <w:t xml:space="preserve"> é relacionado à variação da resistência do circuito ao ocorrer uma deformação do cristal através da massa acoplada.</w:t>
      </w:r>
    </w:p>
    <w:p w14:paraId="58895F80" w14:textId="77777777" w:rsidR="008419D9" w:rsidRDefault="00D34F08">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14:paraId="29219E4C" w14:textId="77777777" w:rsidR="008419D9" w:rsidRDefault="008419D9">
      <w:pPr>
        <w:spacing w:line="360" w:lineRule="auto"/>
        <w:ind w:firstLine="720"/>
        <w:jc w:val="both"/>
      </w:pPr>
    </w:p>
    <w:p w14:paraId="09C29990" w14:textId="77777777" w:rsidR="008419D9" w:rsidRDefault="008419D9">
      <w:pPr>
        <w:spacing w:line="360" w:lineRule="auto"/>
        <w:ind w:firstLine="720"/>
        <w:jc w:val="both"/>
      </w:pPr>
    </w:p>
    <w:p w14:paraId="0989D586" w14:textId="77777777" w:rsidR="008419D9" w:rsidRDefault="00D34F08">
      <w:pPr>
        <w:pStyle w:val="Titulo2"/>
      </w:pPr>
      <w:bookmarkStart w:id="37" w:name="_Toc513052822"/>
      <w:r>
        <w:t>2.6 – Normalização</w:t>
      </w:r>
      <w:bookmarkEnd w:id="37"/>
    </w:p>
    <w:p w14:paraId="07D12F9A" w14:textId="77777777" w:rsidR="008419D9" w:rsidRDefault="008419D9">
      <w:pPr>
        <w:spacing w:line="360" w:lineRule="auto"/>
      </w:pPr>
    </w:p>
    <w:p w14:paraId="7F1BEA14" w14:textId="77777777" w:rsidR="008419D9" w:rsidRDefault="00D34F08">
      <w:pPr>
        <w:spacing w:line="360" w:lineRule="auto"/>
      </w:pPr>
      <w:r>
        <w:tab/>
      </w:r>
    </w:p>
    <w:p w14:paraId="6CEFF7E0" w14:textId="77777777" w:rsidR="008419D9" w:rsidRDefault="00D34F08">
      <w:pPr>
        <w:spacing w:line="360" w:lineRule="auto"/>
        <w:jc w:val="both"/>
      </w:pPr>
      <w:r>
        <w:tab/>
        <w:t xml:space="preserve">Os dados capturados pelo sensor acelerômetro assim como em outros sensores possuem ruídos vinculados. Uma técnica bastante utilizada para as pessoas que trabalham com dados sujeitos à ruídos é aplicação de técnicas de normalização. </w:t>
      </w:r>
    </w:p>
    <w:p w14:paraId="4D053AE5" w14:textId="77777777" w:rsidR="008419D9" w:rsidRDefault="00D34F08">
      <w:pPr>
        <w:spacing w:line="360" w:lineRule="auto"/>
        <w:jc w:val="both"/>
      </w:pPr>
      <w:r>
        <w:tab/>
        <w:t>A normalização consiste em suavizar os ruídos presentes no sinal que está sendo capturado ou em uma base de dados já existente. Para amenizar esses dados inconvenientes, aplica-se a seguinte fórmula.</w:t>
      </w:r>
    </w:p>
    <w:p w14:paraId="5CB13A08" w14:textId="77777777" w:rsidR="008419D9" w:rsidRDefault="00D34F08">
      <w:pPr>
        <w:spacing w:line="360" w:lineRule="auto"/>
        <w:jc w:val="both"/>
      </w:pPr>
      <w:r>
        <w:tab/>
      </w:r>
    </w:p>
    <w:p w14:paraId="160C32C1" w14:textId="77777777" w:rsidR="008419D9" w:rsidRDefault="00D34F08">
      <w:pPr>
        <w:spacing w:line="360" w:lineRule="auto"/>
        <w:jc w:val="center"/>
        <w:rPr>
          <w:sz w:val="36"/>
          <w:szCs w:val="36"/>
        </w:rPr>
      </w:pPr>
      <m:oMathPara>
        <m:oMath>
          <m:r>
            <w:rPr>
              <w:rFonts w:ascii="Cambria Math" w:hAnsi="Cambria Math"/>
            </w:rPr>
            <m:t>Z=</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r>
                    <w:rPr>
                      <w:rFonts w:ascii="Cambria Math" w:hAnsi="Cambria Math"/>
                    </w:rPr>
                    <m:t>σx</m:t>
                  </m:r>
                </m:den>
              </m:f>
            </m:e>
          </m:rad>
        </m:oMath>
      </m:oMathPara>
    </w:p>
    <w:p w14:paraId="6D03D487" w14:textId="77777777" w:rsidR="008419D9" w:rsidRDefault="00D34F08">
      <w:pPr>
        <w:spacing w:line="360" w:lineRule="auto"/>
        <w:jc w:val="both"/>
      </w:pPr>
      <w:r>
        <w:t xml:space="preserve"> </w:t>
      </w:r>
      <w:r>
        <w:tab/>
      </w:r>
    </w:p>
    <w:p w14:paraId="46FD24A5" w14:textId="77777777" w:rsidR="008419D9" w:rsidRDefault="00D34F08">
      <w:pPr>
        <w:spacing w:line="360" w:lineRule="auto"/>
        <w:ind w:firstLine="720"/>
        <w:jc w:val="both"/>
      </w:pPr>
      <w:r>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sinal.</w:t>
      </w:r>
    </w:p>
    <w:p w14:paraId="7873B377" w14:textId="77777777" w:rsidR="008419D9" w:rsidRDefault="00D34F08">
      <w:pPr>
        <w:spacing w:line="360" w:lineRule="auto"/>
        <w:jc w:val="both"/>
      </w:pPr>
      <w:r>
        <w:tab/>
        <w:t>Existem alguns tipos de normalização e os dois principais são: normalização completa e por janela. A completa consiste em calcular a média e desvio padrão de todo o conjunto de dados e aplicá-los na fórmula acima para encontrar o vetor de saída “Z”.  Este método é apropriado quando o sinal tende a ser uniforme com a adição de um ruído ao mesmo.</w:t>
      </w:r>
    </w:p>
    <w:p w14:paraId="09B8E128" w14:textId="77777777" w:rsidR="008419D9" w:rsidRDefault="00D34F08">
      <w:pPr>
        <w:spacing w:line="360" w:lineRule="auto"/>
        <w:jc w:val="both"/>
      </w:pPr>
      <w:r>
        <w:tab/>
        <w:t xml:space="preserve">A normalização por janela também conhecida como </w:t>
      </w:r>
      <w:proofErr w:type="spellStart"/>
      <w:r>
        <w:rPr>
          <w:i/>
        </w:rPr>
        <w:t>Sliding</w:t>
      </w:r>
      <w:proofErr w:type="spellEnd"/>
      <w:r>
        <w:rPr>
          <w:i/>
        </w:rPr>
        <w:t xml:space="preserve"> </w:t>
      </w:r>
      <w:proofErr w:type="spellStart"/>
      <w:r>
        <w:rPr>
          <w:i/>
        </w:rPr>
        <w:t>Window</w:t>
      </w:r>
      <w:proofErr w:type="spellEnd"/>
      <w:r>
        <w:t xml:space="preserve"> contempla um curto intervalo de amostras, o que reflete em valores de média e desvio padrão somente para o escopo observado. O sinal de saída irá conter picos mais destacados devido a remoção ou suavização dos ruídos existentes. A amplitude dos picos dependerá do valor ponderado do desvio padrão em relação à média do sinal.</w:t>
      </w:r>
    </w:p>
    <w:p w14:paraId="14A27800" w14:textId="77777777" w:rsidR="008419D9" w:rsidRDefault="008419D9">
      <w:pPr>
        <w:spacing w:line="360" w:lineRule="auto"/>
        <w:jc w:val="both"/>
      </w:pPr>
    </w:p>
    <w:p w14:paraId="37E261E1" w14:textId="77777777" w:rsidR="008419D9" w:rsidRDefault="008419D9">
      <w:pPr>
        <w:spacing w:line="360" w:lineRule="auto"/>
        <w:jc w:val="both"/>
      </w:pPr>
    </w:p>
    <w:p w14:paraId="02D1D254" w14:textId="77777777" w:rsidR="008419D9" w:rsidRDefault="00D34F08">
      <w:pPr>
        <w:pStyle w:val="Titulo2"/>
      </w:pPr>
      <w:bookmarkStart w:id="38" w:name="_Toc513052823"/>
      <w:r>
        <w:t>2.7 – Trabalhos Relacionados</w:t>
      </w:r>
      <w:bookmarkEnd w:id="38"/>
    </w:p>
    <w:p w14:paraId="467E8EF9" w14:textId="77777777" w:rsidR="008419D9" w:rsidRDefault="008419D9">
      <w:pPr>
        <w:spacing w:line="360" w:lineRule="auto"/>
        <w:jc w:val="both"/>
      </w:pPr>
    </w:p>
    <w:p w14:paraId="003FB19E" w14:textId="77777777" w:rsidR="008419D9" w:rsidRDefault="00D34F08">
      <w:pPr>
        <w:spacing w:line="360" w:lineRule="auto"/>
        <w:jc w:val="both"/>
      </w:pPr>
      <w:r>
        <w:tab/>
      </w:r>
    </w:p>
    <w:p w14:paraId="268DA5A2" w14:textId="77777777" w:rsidR="008419D9" w:rsidRDefault="00D34F08">
      <w:pPr>
        <w:spacing w:line="360" w:lineRule="auto"/>
        <w:ind w:firstLine="720"/>
        <w:jc w:val="both"/>
      </w:pPr>
      <w:r>
        <w:t>Este trabalho dá continuidade à pesquisa de Laudelino [2]</w:t>
      </w:r>
      <w:r>
        <w:rPr>
          <w:color w:val="FF0000"/>
        </w:rPr>
        <w:t xml:space="preserve"> </w:t>
      </w:r>
      <w:r>
        <w:t xml:space="preserve">que fornece uma base de dados importante para se ter um entendimento melhor de como o órgão federal brasileiro realiza atualmente a classificação das ruas pavimentadas no Brasil. Ele cunhou o termo “coeficiente lunar” como uma variável para quantificar ou melhor, para qualificar as vias pavimentadas. Além disso, explicita todos os itens que são considerados pelo DNIT, desde fenda, afundamento, até por tipos específicos de cada item como por exemplo “Trinca do tipo Couro de Jacaré”. Além de abordá-los, também é informada uma tabela contendo todos os detalhes oficiais a respeito das classificações desses defeitos nas vias. Ademais, é informado como é feito a identificação das condições dos pavimentos citando o </w:t>
      </w:r>
      <w:proofErr w:type="spellStart"/>
      <w:r>
        <w:t>Deflectógrafo</w:t>
      </w:r>
      <w:proofErr w:type="spellEnd"/>
      <w:r>
        <w:t xml:space="preserve"> </w:t>
      </w:r>
      <w:proofErr w:type="spellStart"/>
      <w:r>
        <w:t>Lacroix</w:t>
      </w:r>
      <w:proofErr w:type="spellEnd"/>
      <w:r>
        <w:t>, veículos específicos utilizados e o processamento de imagem embarcado. A monografia é recomendada para os leitores que querem aprofundar mais para entender o processo de mapeamento das ruas pavimentadas no Brasil.</w:t>
      </w:r>
    </w:p>
    <w:p w14:paraId="23180A47" w14:textId="77777777" w:rsidR="008419D9" w:rsidRDefault="00D34F08">
      <w:pPr>
        <w:spacing w:line="360" w:lineRule="auto"/>
        <w:jc w:val="both"/>
      </w:pPr>
      <w:r>
        <w:tab/>
        <w:t xml:space="preserve">O desenvolvimento do projeto Lunar também se baseou no artigo científico publicado pelos autores Christian Koch e </w:t>
      </w:r>
      <w:proofErr w:type="spellStart"/>
      <w:r>
        <w:t>Ioannis</w:t>
      </w:r>
      <w:proofErr w:type="spellEnd"/>
      <w:r>
        <w:t xml:space="preserve"> </w:t>
      </w:r>
      <w:proofErr w:type="spellStart"/>
      <w:r>
        <w:t>Brilakis</w:t>
      </w:r>
      <w:proofErr w:type="spellEnd"/>
      <w:r>
        <w:t xml:space="preserve"> [3]. Este artigo apresenta resultados dos estudos envolvendo a análise de imagens de vias pavimentadas com o auxílio de uma câmera de alta velocidade embarcada em um veículo. O conhecimento foi extraído através de 120 imagens sendo 50 para treino dos algoritmos e 70 para teste a fim de aperfeiçoar os códigos elaborados.</w:t>
      </w:r>
    </w:p>
    <w:p w14:paraId="6C4F0029" w14:textId="77777777" w:rsidR="008419D9" w:rsidRDefault="00D34F08">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câmeras acopladas em veículos do departamento, porém a sua análise era feita manualmente através de técnicos especializados. Os resultados eram influenciados pela subjetividade e pela experiência dos avaliadores.</w:t>
      </w:r>
    </w:p>
    <w:p w14:paraId="2DC611D7" w14:textId="77777777" w:rsidR="008419D9" w:rsidRDefault="00D34F08">
      <w:pPr>
        <w:spacing w:line="360" w:lineRule="auto"/>
        <w:jc w:val="both"/>
      </w:pPr>
      <w:r>
        <w:tab/>
        <w:t xml:space="preserve">Desde então, esforços foram dedicados tanto pelos autores como também por outros laboratórios na área de detecção automática de buracos e outros obstáculos nas vias pavimentadas. A detecção, segundo Koch e </w:t>
      </w:r>
      <w:proofErr w:type="spellStart"/>
      <w:r>
        <w:t>Brilakis</w:t>
      </w:r>
      <w:proofErr w:type="spellEnd"/>
      <w:r>
        <w:t xml:space="preserve"> [3], é dividida nas seguintes etapas: reconstrução do pavimento em 3D, emprego de digitalização laser, </w:t>
      </w:r>
      <w:proofErr w:type="spellStart"/>
      <w:r>
        <w:t>computer</w:t>
      </w:r>
      <w:proofErr w:type="spellEnd"/>
      <w:r>
        <w:t xml:space="preserve"> </w:t>
      </w:r>
      <w:proofErr w:type="spellStart"/>
      <w:r>
        <w:rPr>
          <w:i/>
        </w:rPr>
        <w:lastRenderedPageBreak/>
        <w:t>stereo-vision</w:t>
      </w:r>
      <w:proofErr w:type="spellEnd"/>
      <w:r>
        <w:rPr>
          <w:i/>
        </w:rPr>
        <w:t xml:space="preserve"> </w:t>
      </w:r>
      <w:r>
        <w:t>e utilização de acelerômetros. Enquanto as duas primeiras etapas sofrem com alto custo de equipamentos e de esforço computacional, as demais são destinadas para levantamento de mais informações para o aumento de precisão e da confiabilidade dos dados.</w:t>
      </w:r>
    </w:p>
    <w:p w14:paraId="22A74325" w14:textId="77777777" w:rsidR="008419D9" w:rsidRDefault="00D34F08">
      <w:pPr>
        <w:spacing w:line="360" w:lineRule="auto"/>
        <w:jc w:val="both"/>
      </w:pPr>
      <w:r>
        <w:tab/>
        <w:t>A respeito do uso de acelerômetros, descobriram que abordagens baseadas exclusivamente em vibrações poderiam fornecer resultados errados, informando buracos por engano ou falsos negativos. Buracos localizados no centro de uma pista muitas vezes não são atingidos pelas rodas dos carros e, portanto, não podem ser reconhecidos pelo sensor. No entanto, estes obstáculos devem ser capturados visto que são defeitos de pavimentos e particularmente danosos aos motociclistas. Caso contrário, o mapeamento dos obstáculos das estradas não vai possuir uma precisão e uma confiabilidade significante.</w:t>
      </w:r>
    </w:p>
    <w:p w14:paraId="05C79459" w14:textId="77777777" w:rsidR="008419D9" w:rsidRDefault="00D34F08">
      <w:pPr>
        <w:spacing w:line="360" w:lineRule="auto"/>
        <w:jc w:val="both"/>
      </w:pPr>
      <w:r>
        <w:tab/>
        <w:t xml:space="preserve">O trabalho de Koch e </w:t>
      </w:r>
      <w:proofErr w:type="spellStart"/>
      <w:r>
        <w:t>Brilakis</w:t>
      </w:r>
      <w:proofErr w:type="spellEnd"/>
      <w:r>
        <w:t xml:space="preserve"> se baseia nas propriedades geométricas das regiões defeituosas dos formatos dos buracos utilizando técnicas de regressão e de processamento de imagem. Foram identificadas três características principais referentes à aparência visual dos </w:t>
      </w:r>
      <w:proofErr w:type="spellStart"/>
      <w:r>
        <w:rPr>
          <w:i/>
        </w:rPr>
        <w:t>potholes</w:t>
      </w:r>
      <w:proofErr w:type="spellEnd"/>
      <w:r>
        <w:t xml:space="preserve">. São elas: </w:t>
      </w:r>
    </w:p>
    <w:p w14:paraId="5492CCC2" w14:textId="77777777" w:rsidR="008419D9" w:rsidRDefault="008419D9">
      <w:pPr>
        <w:spacing w:line="360" w:lineRule="auto"/>
        <w:jc w:val="both"/>
      </w:pPr>
    </w:p>
    <w:p w14:paraId="1EC611AF" w14:textId="77777777" w:rsidR="008419D9" w:rsidRDefault="00D34F08">
      <w:pPr>
        <w:pStyle w:val="PargrafodaLista"/>
        <w:numPr>
          <w:ilvl w:val="0"/>
          <w:numId w:val="3"/>
        </w:numPr>
        <w:spacing w:line="360" w:lineRule="auto"/>
        <w:jc w:val="both"/>
      </w:pPr>
      <w:r>
        <w:t>Um buraco inclui uma ou mais sombras que são mais escuras do que a área circundante.</w:t>
      </w:r>
    </w:p>
    <w:p w14:paraId="2FA12CEF" w14:textId="77777777" w:rsidR="008419D9" w:rsidRDefault="00D34F08">
      <w:pPr>
        <w:pStyle w:val="PargrafodaLista"/>
        <w:numPr>
          <w:ilvl w:val="0"/>
          <w:numId w:val="3"/>
        </w:numPr>
        <w:spacing w:line="360" w:lineRule="auto"/>
        <w:jc w:val="both"/>
      </w:pPr>
      <w:r>
        <w:t>A forma de um buraco é aproximadamente elíptica.</w:t>
      </w:r>
    </w:p>
    <w:p w14:paraId="554595CE" w14:textId="77777777" w:rsidR="008419D9" w:rsidRDefault="00D34F08">
      <w:pPr>
        <w:pStyle w:val="PargrafodaLista"/>
        <w:numPr>
          <w:ilvl w:val="0"/>
          <w:numId w:val="3"/>
        </w:numPr>
        <w:spacing w:line="360" w:lineRule="auto"/>
        <w:jc w:val="both"/>
      </w:pPr>
      <w:r>
        <w:t xml:space="preserve">A textura da superfície dentro de um buraco é mais áspera e granulosa em relação a uma superfície intacta. </w:t>
      </w:r>
    </w:p>
    <w:p w14:paraId="6990D687" w14:textId="77777777" w:rsidR="008419D9" w:rsidRDefault="008419D9">
      <w:pPr>
        <w:pStyle w:val="PargrafodaLista"/>
        <w:spacing w:line="360" w:lineRule="auto"/>
        <w:jc w:val="both"/>
      </w:pPr>
    </w:p>
    <w:p w14:paraId="7482D8F3" w14:textId="77777777" w:rsidR="008419D9" w:rsidRDefault="00D34F08">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acurácia de 85.9%, precisão de 81.6% e sensibilidade de 86.1%.</w:t>
      </w:r>
    </w:p>
    <w:p w14:paraId="5AC9CF4C" w14:textId="77777777" w:rsidR="008419D9" w:rsidRDefault="00D34F08">
      <w:pPr>
        <w:pStyle w:val="PargrafodaLista"/>
        <w:spacing w:line="360" w:lineRule="auto"/>
        <w:ind w:left="0" w:firstLine="720"/>
        <w:jc w:val="both"/>
      </w:pPr>
      <w:r>
        <w:t xml:space="preserve">Já </w:t>
      </w:r>
      <w:proofErr w:type="spellStart"/>
      <w:r>
        <w:t>Adarkwa</w:t>
      </w:r>
      <w:proofErr w:type="spellEnd"/>
      <w:r>
        <w:t xml:space="preserve"> e </w:t>
      </w:r>
      <w:proofErr w:type="spellStart"/>
      <w:r>
        <w:t>Attoh-Okine</w:t>
      </w:r>
      <w:proofErr w:type="spellEnd"/>
      <w:r>
        <w:t xml:space="preserve"> [4] chamam atenção sobre o uso da </w:t>
      </w:r>
      <w:proofErr w:type="spellStart"/>
      <w:proofErr w:type="gramStart"/>
      <w:r>
        <w:t>fatorização</w:t>
      </w:r>
      <w:proofErr w:type="spellEnd"/>
      <w:r>
        <w:t xml:space="preserve"> Tensorial</w:t>
      </w:r>
      <w:proofErr w:type="gramEnd"/>
      <w:r>
        <w:t xml:space="preserve"> para realizar a classificação dos obstáculos nos pavimentos. O artigo considerou somente as rachaduras longitudinais e transversais devido serem de um fenômeno de defeitos nas vias de maior ocorrência. Os danos causados por estes obstáculos atingem a cada de US$ 10 bilhões anuais no EUA o que explica o porquê do Departamento de Transporte dos Estados Unidos da América enfatizam o monitoramento e a manutenção das calçadas.</w:t>
      </w:r>
    </w:p>
    <w:p w14:paraId="0B227B8B" w14:textId="77777777" w:rsidR="008419D9" w:rsidRDefault="008419D9">
      <w:pPr>
        <w:pStyle w:val="PargrafodaLista"/>
        <w:spacing w:line="360" w:lineRule="auto"/>
        <w:ind w:left="0" w:firstLine="720"/>
        <w:jc w:val="both"/>
      </w:pPr>
    </w:p>
    <w:p w14:paraId="44EA2A4F" w14:textId="77777777" w:rsidR="008419D9" w:rsidRDefault="00D34F08">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etapas importantes a serem citadas:</w:t>
      </w:r>
    </w:p>
    <w:p w14:paraId="6665F5FC" w14:textId="77777777" w:rsidR="008419D9" w:rsidRDefault="008419D9">
      <w:pPr>
        <w:pStyle w:val="PargrafodaLista"/>
        <w:spacing w:line="360" w:lineRule="auto"/>
        <w:ind w:left="60"/>
        <w:jc w:val="both"/>
      </w:pPr>
    </w:p>
    <w:p w14:paraId="709AA3DA" w14:textId="77777777" w:rsidR="008419D9" w:rsidRDefault="00D34F08">
      <w:pPr>
        <w:pStyle w:val="PargrafodaLista"/>
        <w:numPr>
          <w:ilvl w:val="0"/>
          <w:numId w:val="4"/>
        </w:numPr>
        <w:spacing w:line="360" w:lineRule="auto"/>
        <w:ind w:left="480"/>
        <w:jc w:val="both"/>
      </w:pPr>
      <w:r>
        <w:t xml:space="preserve">Pré-processamento e formação de </w:t>
      </w:r>
      <w:r>
        <w:rPr>
          <w:i/>
        </w:rPr>
        <w:t>Training Tensor</w:t>
      </w:r>
    </w:p>
    <w:p w14:paraId="778CE431" w14:textId="77777777" w:rsidR="008419D9" w:rsidRDefault="00D34F08">
      <w:pPr>
        <w:pStyle w:val="PargrafodaLista"/>
        <w:numPr>
          <w:ilvl w:val="0"/>
          <w:numId w:val="4"/>
        </w:numPr>
        <w:spacing w:line="360" w:lineRule="auto"/>
        <w:ind w:left="480"/>
        <w:jc w:val="both"/>
      </w:pPr>
      <w:r>
        <w:t>Pré-processamento de dados de teste</w:t>
      </w:r>
    </w:p>
    <w:p w14:paraId="731B31B2" w14:textId="77777777" w:rsidR="008419D9" w:rsidRDefault="00D34F08">
      <w:pPr>
        <w:pStyle w:val="PargrafodaLista"/>
        <w:numPr>
          <w:ilvl w:val="0"/>
          <w:numId w:val="4"/>
        </w:numPr>
        <w:spacing w:line="360" w:lineRule="auto"/>
        <w:ind w:left="480"/>
        <w:jc w:val="both"/>
      </w:pPr>
      <w:r>
        <w:t xml:space="preserve">Decomposição do valor Singular da Ordem Superior do </w:t>
      </w:r>
      <w:r>
        <w:rPr>
          <w:i/>
        </w:rPr>
        <w:t>Training Tensor</w:t>
      </w:r>
    </w:p>
    <w:p w14:paraId="754E6A47" w14:textId="77777777" w:rsidR="008419D9" w:rsidRDefault="00D34F08">
      <w:pPr>
        <w:pStyle w:val="PargrafodaLista"/>
        <w:numPr>
          <w:ilvl w:val="0"/>
          <w:numId w:val="4"/>
        </w:numPr>
        <w:spacing w:line="360" w:lineRule="auto"/>
        <w:ind w:left="480"/>
        <w:jc w:val="both"/>
      </w:pPr>
      <w:r>
        <w:t>Classificação</w:t>
      </w:r>
    </w:p>
    <w:p w14:paraId="5C50264B" w14:textId="77777777" w:rsidR="008419D9" w:rsidRDefault="008419D9">
      <w:pPr>
        <w:spacing w:line="360" w:lineRule="auto"/>
        <w:jc w:val="both"/>
      </w:pPr>
    </w:p>
    <w:p w14:paraId="09D9F8DF" w14:textId="77777777" w:rsidR="008419D9" w:rsidRDefault="00D34F08">
      <w:pPr>
        <w:spacing w:line="360" w:lineRule="auto"/>
        <w:ind w:firstLine="720"/>
        <w:jc w:val="both"/>
      </w:pPr>
      <w:r>
        <w:t xml:space="preserve">O conjunto é composto de 1830 imagens a serem </w:t>
      </w:r>
      <w:proofErr w:type="spellStart"/>
      <w:r>
        <w:t>pré</w:t>
      </w:r>
      <w:proofErr w:type="spellEnd"/>
      <w:r>
        <w:t xml:space="preserve"> processadas, dividindo-se em grupo com e sem defeitos.</w:t>
      </w:r>
    </w:p>
    <w:p w14:paraId="0A2D2C87" w14:textId="77777777" w:rsidR="008419D9" w:rsidRDefault="00D34F08">
      <w:pPr>
        <w:spacing w:line="360" w:lineRule="auto"/>
        <w:ind w:firstLine="720"/>
        <w:jc w:val="both"/>
      </w:pPr>
      <w:r>
        <w:t xml:space="preserve">O pré-processamento envolve a conversão das imagens do formato RGB em </w:t>
      </w:r>
      <w:proofErr w:type="spellStart"/>
      <w:r>
        <w:rPr>
          <w:i/>
        </w:rPr>
        <w:t>grayscale</w:t>
      </w:r>
      <w:proofErr w:type="spellEnd"/>
      <w:r>
        <w:t xml:space="preserve"> e convertida para 100 pixels tanto de largura como altura. Para realizar o treinamento e o teste de validação, o conjunto de imagens é então dividido em dois grupos principais, são eles: rachaduras transversais e longitudinais. Em seguida, imagens de cada classe são empilhadas, separadamente, uma após a outra para formar o </w:t>
      </w:r>
      <w:r>
        <w:rPr>
          <w:i/>
        </w:rPr>
        <w:t>Training Tensor</w:t>
      </w:r>
      <w:r>
        <w:t>.</w:t>
      </w:r>
    </w:p>
    <w:p w14:paraId="0211DC49" w14:textId="77777777" w:rsidR="008419D9" w:rsidRDefault="00D34F08">
      <w:pPr>
        <w:spacing w:line="360" w:lineRule="auto"/>
        <w:jc w:val="both"/>
      </w:pPr>
      <w:r>
        <w:t>Se, após a aplicação do algoritmo, a imagem for classificada contendo fissuras longitudinais, o nome do arquivo recebia a letra “l” e caso contrário a letra “t”. No entanto, destaca-se que o nível de precisão do algoritmo mudou com as mudanças no número de imagens nos conjuntos de treinamento pois é evidente que a precisão não depende apenas do número de imagens no conjunto de treinamento, mas também da variabilidade interna entre as classes.</w:t>
      </w:r>
    </w:p>
    <w:p w14:paraId="023C9A90" w14:textId="77777777" w:rsidR="008419D9" w:rsidRDefault="00D34F08">
      <w:pPr>
        <w:spacing w:line="360" w:lineRule="auto"/>
        <w:jc w:val="both"/>
      </w:pPr>
      <w:r>
        <w:tab/>
      </w:r>
      <w:proofErr w:type="spellStart"/>
      <w:r>
        <w:t>Nitsche</w:t>
      </w:r>
      <w:proofErr w:type="spellEnd"/>
      <w:r>
        <w:t>, et al. [5] realizaram uma abordagem diferente sobre como processar as informações das vias pavimentadas. Eles utilizaram como base para a captura, os sensores acelerômetros e sensores que medem a velocidade e o comportamento das rodas dos carros de passeio.</w:t>
      </w:r>
    </w:p>
    <w:p w14:paraId="6A024913" w14:textId="77777777" w:rsidR="008419D9" w:rsidRDefault="00D34F08">
      <w:pPr>
        <w:spacing w:line="360" w:lineRule="auto"/>
        <w:jc w:val="both"/>
      </w:pPr>
      <w:r>
        <w:tab/>
        <w:t xml:space="preserve">Foi criado, pelos próprios autores, um índice que analisa o nível de rugosidades das vias estudadas. Apelidado de </w:t>
      </w:r>
      <w:proofErr w:type="spellStart"/>
      <w:r>
        <w:rPr>
          <w:i/>
        </w:rPr>
        <w:t>weighted</w:t>
      </w:r>
      <w:proofErr w:type="spellEnd"/>
      <w:r>
        <w:rPr>
          <w:i/>
        </w:rPr>
        <w:t xml:space="preserve"> longitudinal profile </w:t>
      </w:r>
      <w:r>
        <w:t>(</w:t>
      </w:r>
      <w:proofErr w:type="spellStart"/>
      <w:r>
        <w:rPr>
          <w:i/>
        </w:rPr>
        <w:t>wLP</w:t>
      </w:r>
      <w:proofErr w:type="spellEnd"/>
      <w:r>
        <w:t xml:space="preserve">), conseguiram detectar os fenômenos de rugosidade com precisão utilizando diferentes algoritmos como </w:t>
      </w:r>
      <w:r>
        <w:rPr>
          <w:i/>
        </w:rPr>
        <w:t>SVM</w:t>
      </w:r>
      <w:r>
        <w:t xml:space="preserve">, </w:t>
      </w:r>
      <w:r>
        <w:rPr>
          <w:i/>
        </w:rPr>
        <w:t>MLP</w:t>
      </w:r>
      <w:r>
        <w:t xml:space="preserve"> e </w:t>
      </w:r>
      <w:proofErr w:type="spellStart"/>
      <w:r>
        <w:rPr>
          <w:i/>
        </w:rPr>
        <w:t>Random</w:t>
      </w:r>
      <w:proofErr w:type="spellEnd"/>
      <w:r>
        <w:rPr>
          <w:i/>
        </w:rPr>
        <w:t xml:space="preserve"> </w:t>
      </w:r>
      <w:proofErr w:type="spellStart"/>
      <w:r>
        <w:rPr>
          <w:i/>
        </w:rPr>
        <w:t>Florest</w:t>
      </w:r>
      <w:proofErr w:type="spellEnd"/>
      <w:r>
        <w:t>.</w:t>
      </w:r>
    </w:p>
    <w:p w14:paraId="74BA48AB" w14:textId="77777777" w:rsidR="008419D9" w:rsidRDefault="00D34F08">
      <w:pPr>
        <w:spacing w:line="360" w:lineRule="auto"/>
        <w:jc w:val="both"/>
      </w:pPr>
      <w:r>
        <w:tab/>
        <w:t xml:space="preserve">Neste artigo, a elaboração das fórmulas para obtenção dos resultados e os testes aplicados foram baseados em exatamente três tipos de fenômenos diferentes de rugosidades nas vias pavimentadas. São elas: Rugosidade Genérica, Rugosidade </w:t>
      </w:r>
      <w:proofErr w:type="spellStart"/>
      <w:r>
        <w:t>Pseudo-</w:t>
      </w:r>
      <w:r>
        <w:lastRenderedPageBreak/>
        <w:t>Periódica</w:t>
      </w:r>
      <w:proofErr w:type="spellEnd"/>
      <w:r>
        <w:t xml:space="preserve"> e Irregularidade Pontuais. Na Figura 12</w:t>
      </w:r>
      <w:r>
        <w:rPr>
          <w:b/>
          <w:color w:val="FF0000"/>
        </w:rPr>
        <w:t xml:space="preserve"> </w:t>
      </w:r>
      <w:r>
        <w:t>pode-se notar a diferença de comportamento de cada variação de obstáculo que foi incorporado ao campo de pesquisa.</w:t>
      </w:r>
    </w:p>
    <w:p w14:paraId="2982BA77" w14:textId="77777777" w:rsidR="008419D9" w:rsidRDefault="00D34F08">
      <w:pPr>
        <w:keepNext/>
        <w:spacing w:line="360" w:lineRule="auto"/>
        <w:jc w:val="both"/>
      </w:pPr>
      <w:r>
        <w:rPr>
          <w:noProof/>
        </w:rPr>
        <w:drawing>
          <wp:inline distT="0" distB="0" distL="0" distR="0" wp14:anchorId="52DB7AFE" wp14:editId="490A3751">
            <wp:extent cx="5001260" cy="2323465"/>
            <wp:effectExtent l="0" t="0" r="0" b="0"/>
            <wp:docPr id="1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7"/>
                    <pic:cNvPicPr>
                      <a:picLocks noChangeAspect="1" noChangeArrowheads="1"/>
                    </pic:cNvPicPr>
                  </pic:nvPicPr>
                  <pic:blipFill>
                    <a:blip r:embed="rId21"/>
                    <a:stretch>
                      <a:fillRect/>
                    </a:stretch>
                  </pic:blipFill>
                  <pic:spPr bwMode="auto">
                    <a:xfrm>
                      <a:off x="0" y="0"/>
                      <a:ext cx="5001260" cy="2323465"/>
                    </a:xfrm>
                    <a:prstGeom prst="rect">
                      <a:avLst/>
                    </a:prstGeom>
                  </pic:spPr>
                </pic:pic>
              </a:graphicData>
            </a:graphic>
          </wp:inline>
        </w:drawing>
      </w:r>
    </w:p>
    <w:p w14:paraId="173821E7" w14:textId="2DB454AA" w:rsidR="008419D9" w:rsidRDefault="00D34F08">
      <w:pPr>
        <w:pStyle w:val="Legenda"/>
        <w:jc w:val="center"/>
      </w:pPr>
      <w:bookmarkStart w:id="39" w:name="_Toc512783308"/>
      <w:bookmarkStart w:id="40" w:name="_Toc513052774"/>
      <w:r>
        <w:t xml:space="preserve">Figura </w:t>
      </w:r>
      <w:r>
        <w:fldChar w:fldCharType="begin"/>
      </w:r>
      <w:r>
        <w:instrText>SEQ Figura \* ARABIC</w:instrText>
      </w:r>
      <w:r>
        <w:fldChar w:fldCharType="separate"/>
      </w:r>
      <w:r w:rsidR="00950CA4">
        <w:rPr>
          <w:noProof/>
        </w:rPr>
        <w:t>12</w:t>
      </w:r>
      <w:r>
        <w:fldChar w:fldCharType="end"/>
      </w:r>
      <w:bookmarkEnd w:id="39"/>
      <w:r>
        <w:t xml:space="preserve"> Comportamento em função do tempo da Rugosidade Genérica, </w:t>
      </w:r>
      <w:proofErr w:type="spellStart"/>
      <w:r>
        <w:t>Pseudo-Periódica</w:t>
      </w:r>
      <w:proofErr w:type="spellEnd"/>
      <w:r>
        <w:t xml:space="preserve"> e Pontual</w:t>
      </w:r>
      <w:bookmarkEnd w:id="40"/>
    </w:p>
    <w:p w14:paraId="5F795702" w14:textId="77777777" w:rsidR="008419D9" w:rsidRDefault="008419D9">
      <w:pPr>
        <w:spacing w:line="360" w:lineRule="auto"/>
        <w:jc w:val="both"/>
        <w:rPr>
          <w:b/>
          <w:color w:val="FF0000"/>
        </w:rPr>
      </w:pPr>
    </w:p>
    <w:p w14:paraId="4D0BDB7E" w14:textId="77777777" w:rsidR="008419D9" w:rsidRDefault="008419D9">
      <w:pPr>
        <w:spacing w:line="360" w:lineRule="auto"/>
        <w:jc w:val="both"/>
      </w:pPr>
    </w:p>
    <w:p w14:paraId="5AF03C99" w14:textId="77777777" w:rsidR="008419D9" w:rsidRDefault="00D34F08">
      <w:pPr>
        <w:spacing w:line="360" w:lineRule="auto"/>
        <w:ind w:firstLine="720"/>
        <w:jc w:val="both"/>
      </w:pPr>
      <w:r>
        <w:t>Um outro intuito deste trabalho foi também apresentar um comparativo da eficácia de cada modelo de aprendizado de máquina aplicado, explicando as vantagens e as desvantagens de cada modelo estudado.</w:t>
      </w:r>
    </w:p>
    <w:p w14:paraId="4D51B2E4" w14:textId="77777777" w:rsidR="008419D9" w:rsidRDefault="00D34F08">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14:paraId="5248B197" w14:textId="77777777" w:rsidR="008419D9" w:rsidRDefault="00D34F08">
      <w:pPr>
        <w:spacing w:line="360" w:lineRule="auto"/>
        <w:ind w:firstLine="720"/>
        <w:jc w:val="both"/>
      </w:pPr>
      <w:r>
        <w:t xml:space="preserve">Além do parâmetro </w:t>
      </w:r>
      <w:proofErr w:type="spellStart"/>
      <w:r>
        <w:rPr>
          <w:i/>
        </w:rPr>
        <w:t>wLP</w:t>
      </w:r>
      <w:proofErr w:type="spellEnd"/>
      <w:r>
        <w:t xml:space="preserve"> existe um outro indicador para a medição da rugosidade nas estradas. Criado no Brasil em 1982 através da parceria do Banco Mundial com equipes de pesquisa Brasileiros e de outros países, o Índice de Rugosidade Internacional (IRI) foi elaborado com o intuito de unificar os parâmetros utilizados nos diferentes países para determinar a rugosidade nas vias. </w:t>
      </w:r>
    </w:p>
    <w:p w14:paraId="49D1C2C0" w14:textId="77777777" w:rsidR="008419D9" w:rsidRDefault="00D34F08">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 em Setembro de 1998, realizaram um estudo chamado “</w:t>
      </w:r>
      <w:r>
        <w:rPr>
          <w:i/>
        </w:rPr>
        <w:t xml:space="preserve">The Little Book </w:t>
      </w:r>
      <w:proofErr w:type="spellStart"/>
      <w:r>
        <w:rPr>
          <w:i/>
        </w:rPr>
        <w:t>of</w:t>
      </w:r>
      <w:proofErr w:type="spellEnd"/>
      <w:r>
        <w:rPr>
          <w:i/>
        </w:rPr>
        <w:t xml:space="preserve"> </w:t>
      </w:r>
      <w:proofErr w:type="spellStart"/>
      <w:r>
        <w:rPr>
          <w:i/>
        </w:rPr>
        <w:t>Profiling</w:t>
      </w:r>
      <w:proofErr w:type="spellEnd"/>
      <w:r>
        <w:t xml:space="preserve">” que fornece todas as informações básicas para o entendimento das medições e interpretações dos perfis rodoviários visto a tamanha relevância dos indicadores como o IRI para a realização do mapeamento de condições asfálticas. Iniciando desde a história da elaboração deste parâmetro até uma análise detalhada sobre o seu funcionamento, o IRI é apresentado como o primeiro índice de perfil amplamente utilizado, onde o método de análise é planejado para o trabalho com </w:t>
      </w:r>
      <w:r>
        <w:lastRenderedPageBreak/>
        <w:t xml:space="preserve">diferentes tipos de </w:t>
      </w:r>
      <w:proofErr w:type="spellStart"/>
      <w:r>
        <w:t>perfiladores</w:t>
      </w:r>
      <w:proofErr w:type="spellEnd"/>
      <w:r>
        <w:t xml:space="preserve"> tornando-o um índice reproduzível através de outros meios de cálculo. </w:t>
      </w:r>
    </w:p>
    <w:p w14:paraId="0F2911E0" w14:textId="77777777" w:rsidR="008419D9" w:rsidRDefault="00D34F08">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 Na Figura 13 apresenta os intervalos de IRI para diferentes tipos de rodovia e velocidade.</w:t>
      </w:r>
    </w:p>
    <w:p w14:paraId="359F74D9" w14:textId="77777777" w:rsidR="008419D9" w:rsidRDefault="008419D9">
      <w:pPr>
        <w:spacing w:line="360" w:lineRule="auto"/>
        <w:ind w:firstLine="720"/>
        <w:jc w:val="both"/>
      </w:pPr>
    </w:p>
    <w:p w14:paraId="415284B2" w14:textId="77777777" w:rsidR="008419D9" w:rsidRDefault="008419D9">
      <w:pPr>
        <w:spacing w:line="360" w:lineRule="auto"/>
        <w:ind w:firstLine="720"/>
        <w:jc w:val="both"/>
      </w:pPr>
    </w:p>
    <w:p w14:paraId="15B96EAB" w14:textId="77777777" w:rsidR="008419D9" w:rsidRDefault="00D34F08">
      <w:pPr>
        <w:keepNext/>
        <w:spacing w:line="360" w:lineRule="auto"/>
        <w:ind w:firstLine="720"/>
      </w:pPr>
      <w:r>
        <w:rPr>
          <w:noProof/>
        </w:rPr>
        <w:drawing>
          <wp:inline distT="0" distB="0" distL="0" distR="0" wp14:anchorId="27F8FE7C" wp14:editId="1647AFA5">
            <wp:extent cx="4429760" cy="4257675"/>
            <wp:effectExtent l="0" t="0" r="0" b="0"/>
            <wp:docPr id="14"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descr="C:\Users\lucas\AppData\Local\Microsoft\Windows\INetCache\Content.Word\TabelaValorIRIPorVelocidade.png"/>
                    <pic:cNvPicPr>
                      <a:picLocks noChangeAspect="1" noChangeArrowheads="1"/>
                    </pic:cNvPicPr>
                  </pic:nvPicPr>
                  <pic:blipFill>
                    <a:blip r:embed="rId22"/>
                    <a:stretch>
                      <a:fillRect/>
                    </a:stretch>
                  </pic:blipFill>
                  <pic:spPr bwMode="auto">
                    <a:xfrm>
                      <a:off x="0" y="0"/>
                      <a:ext cx="4429760" cy="4257675"/>
                    </a:xfrm>
                    <a:prstGeom prst="rect">
                      <a:avLst/>
                    </a:prstGeom>
                  </pic:spPr>
                </pic:pic>
              </a:graphicData>
            </a:graphic>
          </wp:inline>
        </w:drawing>
      </w:r>
    </w:p>
    <w:p w14:paraId="05D74CF9" w14:textId="4797B1C6" w:rsidR="008419D9" w:rsidRDefault="00D34F08">
      <w:pPr>
        <w:pStyle w:val="Legenda"/>
        <w:jc w:val="center"/>
      </w:pPr>
      <w:bookmarkStart w:id="41" w:name="_Toc512783309"/>
      <w:bookmarkStart w:id="42" w:name="_Toc513052775"/>
      <w:r>
        <w:t xml:space="preserve">Figura </w:t>
      </w:r>
      <w:r>
        <w:fldChar w:fldCharType="begin"/>
      </w:r>
      <w:r>
        <w:instrText>SEQ Figura \* ARABIC</w:instrText>
      </w:r>
      <w:r>
        <w:fldChar w:fldCharType="separate"/>
      </w:r>
      <w:r w:rsidR="00950CA4">
        <w:rPr>
          <w:noProof/>
        </w:rPr>
        <w:t>13</w:t>
      </w:r>
      <w:r>
        <w:fldChar w:fldCharType="end"/>
      </w:r>
      <w:bookmarkEnd w:id="41"/>
      <w:r>
        <w:t xml:space="preserve"> Intervalos de IRI em diferentes tipos de rodovias e velocidades</w:t>
      </w:r>
      <w:bookmarkEnd w:id="42"/>
    </w:p>
    <w:p w14:paraId="2FB09E6F" w14:textId="77777777" w:rsidR="008419D9" w:rsidRDefault="008419D9">
      <w:pPr>
        <w:spacing w:line="360" w:lineRule="auto"/>
        <w:ind w:firstLine="720"/>
        <w:jc w:val="both"/>
      </w:pPr>
    </w:p>
    <w:p w14:paraId="25BAE816" w14:textId="77777777" w:rsidR="008419D9" w:rsidRDefault="00D34F08">
      <w:pPr>
        <w:spacing w:line="360" w:lineRule="auto"/>
        <w:ind w:firstLine="720"/>
        <w:jc w:val="both"/>
      </w:pPr>
      <w:r>
        <w:t>O modelo que o algoritmo do IRI utiliza como base é chamado de “</w:t>
      </w:r>
      <w:proofErr w:type="spellStart"/>
      <w:r>
        <w:rPr>
          <w:i/>
        </w:rPr>
        <w:t>quarter-car</w:t>
      </w:r>
      <w:proofErr w:type="spellEnd"/>
      <w:r>
        <w:rPr>
          <w:i/>
        </w:rPr>
        <w:t>”</w:t>
      </w:r>
      <w:r>
        <w:t>. Esta construção teórica é exatamente o que o seu nome implica. O esquemático está apresentado na Figura 14 abaixo.</w:t>
      </w:r>
    </w:p>
    <w:p w14:paraId="0E664CB7" w14:textId="77777777" w:rsidR="008419D9" w:rsidRDefault="008419D9">
      <w:pPr>
        <w:spacing w:line="360" w:lineRule="auto"/>
        <w:ind w:firstLine="720"/>
        <w:jc w:val="both"/>
      </w:pPr>
    </w:p>
    <w:p w14:paraId="0599CF37" w14:textId="77777777" w:rsidR="008419D9" w:rsidRDefault="00D34F08">
      <w:pPr>
        <w:keepNext/>
        <w:spacing w:line="360" w:lineRule="auto"/>
        <w:ind w:firstLine="720"/>
        <w:jc w:val="both"/>
      </w:pPr>
      <w:r>
        <w:rPr>
          <w:noProof/>
        </w:rPr>
        <w:lastRenderedPageBreak/>
        <w:drawing>
          <wp:inline distT="0" distB="0" distL="0" distR="0" wp14:anchorId="572A0330" wp14:editId="01C935C3">
            <wp:extent cx="3971925" cy="2935605"/>
            <wp:effectExtent l="0" t="0" r="0" b="0"/>
            <wp:docPr id="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pic:cNvPicPr>
                      <a:picLocks noChangeAspect="1" noChangeArrowheads="1"/>
                    </pic:cNvPicPr>
                  </pic:nvPicPr>
                  <pic:blipFill>
                    <a:blip r:embed="rId23"/>
                    <a:stretch>
                      <a:fillRect/>
                    </a:stretch>
                  </pic:blipFill>
                  <pic:spPr bwMode="auto">
                    <a:xfrm>
                      <a:off x="0" y="0"/>
                      <a:ext cx="3971925" cy="2935605"/>
                    </a:xfrm>
                    <a:prstGeom prst="rect">
                      <a:avLst/>
                    </a:prstGeom>
                  </pic:spPr>
                </pic:pic>
              </a:graphicData>
            </a:graphic>
          </wp:inline>
        </w:drawing>
      </w:r>
    </w:p>
    <w:p w14:paraId="78AF3670" w14:textId="232BA91E" w:rsidR="008419D9" w:rsidRDefault="00D34F08">
      <w:pPr>
        <w:pStyle w:val="Legenda"/>
        <w:jc w:val="center"/>
      </w:pPr>
      <w:bookmarkStart w:id="43" w:name="_Toc512783310"/>
      <w:bookmarkStart w:id="44" w:name="_Toc513052776"/>
      <w:r>
        <w:t xml:space="preserve">Figura </w:t>
      </w:r>
      <w:r>
        <w:fldChar w:fldCharType="begin"/>
      </w:r>
      <w:r>
        <w:instrText>SEQ Figura \* ARABIC</w:instrText>
      </w:r>
      <w:r>
        <w:fldChar w:fldCharType="separate"/>
      </w:r>
      <w:r w:rsidR="00950CA4">
        <w:rPr>
          <w:noProof/>
        </w:rPr>
        <w:t>14</w:t>
      </w:r>
      <w:r>
        <w:fldChar w:fldCharType="end"/>
      </w:r>
      <w:bookmarkEnd w:id="43"/>
      <w:r>
        <w:t xml:space="preserve"> Funcionamento do modelo “</w:t>
      </w:r>
      <w:proofErr w:type="spellStart"/>
      <w:r>
        <w:t>quarter-car</w:t>
      </w:r>
      <w:proofErr w:type="spellEnd"/>
      <w:r>
        <w:t>” utilizado pelo IRI</w:t>
      </w:r>
      <w:bookmarkEnd w:id="44"/>
    </w:p>
    <w:p w14:paraId="74C84F22" w14:textId="77777777" w:rsidR="008419D9" w:rsidRDefault="008419D9">
      <w:pPr>
        <w:spacing w:line="360" w:lineRule="auto"/>
        <w:ind w:firstLine="720"/>
        <w:jc w:val="both"/>
      </w:pPr>
    </w:p>
    <w:p w14:paraId="4390D3A5" w14:textId="77777777" w:rsidR="008419D9" w:rsidRDefault="00D34F08">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14:paraId="26144A5E" w14:textId="77777777" w:rsidR="008419D9" w:rsidRDefault="00D34F08">
      <w:pPr>
        <w:spacing w:line="360" w:lineRule="auto"/>
        <w:ind w:firstLine="720"/>
        <w:jc w:val="both"/>
      </w:pPr>
      <w:r>
        <w:t xml:space="preserve">Uma outra característica importante do Índice Internacional de Rugosidade apontada por </w:t>
      </w:r>
      <w:proofErr w:type="spellStart"/>
      <w:r>
        <w:t>Sayers</w:t>
      </w:r>
      <w:proofErr w:type="spellEnd"/>
      <w:r>
        <w:t xml:space="preserve"> e </w:t>
      </w:r>
      <w:proofErr w:type="spellStart"/>
      <w:r>
        <w:t>Karamihas</w:t>
      </w:r>
      <w:proofErr w:type="spellEnd"/>
      <w:r>
        <w:t xml:space="preserve"> é o fato dele ser linearmente proporcional à rugosidade, o que significa que se ocorrer uma alteração dos valores de um perfil medido, então o IRI alterará exatamente na mesma porcentagem. </w:t>
      </w:r>
    </w:p>
    <w:p w14:paraId="7375C16D" w14:textId="77777777" w:rsidR="008419D9" w:rsidRDefault="00D34F08">
      <w:pPr>
        <w:spacing w:line="360" w:lineRule="auto"/>
        <w:ind w:firstLine="720"/>
        <w:jc w:val="both"/>
      </w:pPr>
      <w:r>
        <w:t>Vargas [11], em 2010, também elabora um estudo que apresenta os aspectos e as considerações importantes para a determinação das condições das estradas com base no cálculo do IRI. Em termos mais simples, Vargas descreve este parâmetro da seguinte forma: “O IRI é um modelo matemático que calcula o acúmulo de força aplicada na suspensão de um veículo de passeio percorrendo uma estrada em um intervalo de tempo”.</w:t>
      </w:r>
    </w:p>
    <w:p w14:paraId="078A652B" w14:textId="77777777" w:rsidR="008419D9" w:rsidRDefault="00D34F08">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14:paraId="6357CBC1" w14:textId="77777777" w:rsidR="008419D9" w:rsidRDefault="00D34F08">
      <w:pPr>
        <w:spacing w:line="360" w:lineRule="auto"/>
        <w:ind w:firstLine="720"/>
        <w:jc w:val="both"/>
      </w:pPr>
      <w:r>
        <w:t>O intervalo para as estradas pavimentadas é entre 0 a 12 m/km (metros acumulados por quilômetro percorrido) aonde o valor 0 representar uma superfície perfeitamente uniforme e 12 uma estrada intransitável. O perfil de um percurso recém-</w:t>
      </w:r>
      <w:r>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14:paraId="3A30A09A" w14:textId="77777777" w:rsidR="008419D9" w:rsidRDefault="00D34F08">
      <w:pPr>
        <w:spacing w:line="360" w:lineRule="auto"/>
        <w:ind w:firstLine="720"/>
        <w:jc w:val="both"/>
      </w:pPr>
      <w:r>
        <w:t xml:space="preserve">O autor cita alguns métodos para realizar a medição das variáveis que o IRI exige para poder ser quantificado. Estes métodos diferem na precisão e na velocidade dos resultados. Alguns citados foram o </w:t>
      </w:r>
      <w:proofErr w:type="spellStart"/>
      <w:r>
        <w:t>Perfilógrafo</w:t>
      </w:r>
      <w:proofErr w:type="spellEnd"/>
      <w:r>
        <w:t xml:space="preserve">, </w:t>
      </w:r>
      <w:proofErr w:type="spellStart"/>
      <w:r>
        <w:t>Perfilômetro</w:t>
      </w:r>
      <w:proofErr w:type="spellEnd"/>
      <w:r>
        <w:t xml:space="preserve"> Inercial a Laser e Nível e mira Topográfica.</w:t>
      </w:r>
    </w:p>
    <w:p w14:paraId="768E0697" w14:textId="77777777" w:rsidR="008419D9" w:rsidRDefault="00D34F08">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14:paraId="419FB61B" w14:textId="77777777" w:rsidR="008419D9" w:rsidRDefault="00D34F08">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t>Adarkwa</w:t>
      </w:r>
      <w:proofErr w:type="spellEnd"/>
      <w:r>
        <w:t xml:space="preserve"> e </w:t>
      </w:r>
      <w:proofErr w:type="spellStart"/>
      <w:r>
        <w:t>Attoh-Okine</w:t>
      </w:r>
      <w:proofErr w:type="spellEnd"/>
      <w:r>
        <w:t xml:space="preserve"> [4] e Koch e </w:t>
      </w:r>
      <w:proofErr w:type="spellStart"/>
      <w:r>
        <w:t>Brilakis</w:t>
      </w:r>
      <w:proofErr w:type="spellEnd"/>
      <w:r>
        <w:t xml:space="preserve"> [3].</w:t>
      </w:r>
    </w:p>
    <w:p w14:paraId="271A0F57" w14:textId="77777777" w:rsidR="008419D9" w:rsidRDefault="008419D9">
      <w:pPr>
        <w:spacing w:line="360" w:lineRule="auto"/>
        <w:ind w:firstLine="720"/>
        <w:jc w:val="both"/>
      </w:pPr>
    </w:p>
    <w:p w14:paraId="2DCB34CE" w14:textId="77777777" w:rsidR="008419D9" w:rsidRDefault="008419D9">
      <w:pPr>
        <w:spacing w:line="360" w:lineRule="auto"/>
        <w:ind w:firstLine="720"/>
        <w:jc w:val="both"/>
      </w:pPr>
    </w:p>
    <w:p w14:paraId="67B57F27" w14:textId="77777777" w:rsidR="008419D9" w:rsidRDefault="00D34F08">
      <w:pPr>
        <w:spacing w:line="360" w:lineRule="auto"/>
        <w:jc w:val="both"/>
      </w:pPr>
      <w:r>
        <w:tab/>
      </w:r>
    </w:p>
    <w:p w14:paraId="38DBDD7A" w14:textId="77777777" w:rsidR="008419D9" w:rsidRDefault="00D34F08">
      <w:pPr>
        <w:rPr>
          <w:b/>
          <w:sz w:val="48"/>
          <w:szCs w:val="48"/>
        </w:rPr>
      </w:pPr>
      <w:r>
        <w:rPr>
          <w:b/>
          <w:sz w:val="48"/>
          <w:szCs w:val="48"/>
        </w:rPr>
        <w:t>Capítulo 3</w:t>
      </w:r>
    </w:p>
    <w:p w14:paraId="65CC50C8" w14:textId="77777777" w:rsidR="008419D9" w:rsidRDefault="008419D9">
      <w:pPr>
        <w:rPr>
          <w:b/>
          <w:sz w:val="48"/>
          <w:szCs w:val="48"/>
        </w:rPr>
      </w:pPr>
    </w:p>
    <w:p w14:paraId="6A440316" w14:textId="77777777" w:rsidR="008419D9" w:rsidRDefault="00D34F08">
      <w:pPr>
        <w:pStyle w:val="Ttulo1"/>
        <w:numPr>
          <w:ilvl w:val="0"/>
          <w:numId w:val="0"/>
        </w:numPr>
        <w:rPr>
          <w:rFonts w:ascii="Times New Roman" w:hAnsi="Times New Roman" w:cs="Times New Roman"/>
          <w:sz w:val="48"/>
          <w:szCs w:val="48"/>
        </w:rPr>
      </w:pPr>
      <w:bookmarkStart w:id="45" w:name="_Toc513052824"/>
      <w:r>
        <w:rPr>
          <w:rFonts w:ascii="Times New Roman" w:hAnsi="Times New Roman" w:cs="Times New Roman"/>
          <w:sz w:val="48"/>
          <w:szCs w:val="48"/>
        </w:rPr>
        <w:t>Tecnologias na Cloud</w:t>
      </w:r>
      <w:bookmarkEnd w:id="45"/>
    </w:p>
    <w:p w14:paraId="4E375B8D" w14:textId="77777777" w:rsidR="008419D9" w:rsidRDefault="008419D9"/>
    <w:p w14:paraId="3CC01407" w14:textId="77777777" w:rsidR="008419D9" w:rsidRDefault="00D34F08">
      <w:r>
        <w:tab/>
      </w:r>
    </w:p>
    <w:p w14:paraId="2FCD2849" w14:textId="77777777" w:rsidR="008419D9" w:rsidRDefault="00D34F08">
      <w:pPr>
        <w:spacing w:line="360" w:lineRule="auto"/>
        <w:ind w:firstLine="720"/>
        <w:jc w:val="both"/>
      </w:pPr>
      <w:r>
        <w:t xml:space="preserve">Para uma melhor compreensão de toda a infraestrutura implementada no projeto, é necessária uma breve explicação sobre os serviços na nuvem que foram utilizados e também dos proprietários desses serviços de modo geral. Na seção 3.1, é exposto a empresa de </w:t>
      </w:r>
      <w:r>
        <w:rPr>
          <w:i/>
        </w:rPr>
        <w:t xml:space="preserve">cloud </w:t>
      </w:r>
      <w:proofErr w:type="spellStart"/>
      <w:r>
        <w:rPr>
          <w:i/>
        </w:rPr>
        <w:t>computing</w:t>
      </w:r>
      <w:proofErr w:type="spellEnd"/>
      <w:r>
        <w:t xml:space="preserve"> escolhida e os seus principais serviços para o escopo da aplicação desenvolvida. Adiante, nas seções 3.2 e 3.3, são abordados com mais detalhes os serviços utilizados. </w:t>
      </w:r>
    </w:p>
    <w:p w14:paraId="6C8F46E4" w14:textId="77777777" w:rsidR="008419D9" w:rsidRDefault="008419D9">
      <w:pPr>
        <w:spacing w:line="360" w:lineRule="auto"/>
        <w:ind w:firstLine="720"/>
        <w:jc w:val="both"/>
      </w:pPr>
    </w:p>
    <w:p w14:paraId="4F9F98E1" w14:textId="77777777" w:rsidR="008419D9" w:rsidRDefault="008419D9">
      <w:pPr>
        <w:spacing w:line="360" w:lineRule="auto"/>
        <w:ind w:firstLine="720"/>
        <w:jc w:val="both"/>
      </w:pPr>
    </w:p>
    <w:p w14:paraId="38B8D9EA" w14:textId="77777777" w:rsidR="008419D9" w:rsidRDefault="008419D9">
      <w:pPr>
        <w:spacing w:line="360" w:lineRule="auto"/>
        <w:ind w:firstLine="720"/>
        <w:jc w:val="both"/>
      </w:pPr>
    </w:p>
    <w:p w14:paraId="268CA83F" w14:textId="77777777" w:rsidR="008419D9" w:rsidRDefault="00D34F08">
      <w:pPr>
        <w:pStyle w:val="Titulo2"/>
      </w:pPr>
      <w:bookmarkStart w:id="46" w:name="_Toc513052825"/>
      <w:r>
        <w:lastRenderedPageBreak/>
        <w:t xml:space="preserve">3.1 – </w:t>
      </w:r>
      <w:proofErr w:type="spellStart"/>
      <w:r>
        <w:t>Amazon</w:t>
      </w:r>
      <w:proofErr w:type="spellEnd"/>
      <w:r>
        <w:t xml:space="preserve"> Web Service</w:t>
      </w:r>
      <w:bookmarkEnd w:id="46"/>
    </w:p>
    <w:p w14:paraId="7D1F423D" w14:textId="77777777" w:rsidR="008419D9" w:rsidRDefault="008419D9"/>
    <w:p w14:paraId="333D17B2" w14:textId="77777777" w:rsidR="008419D9" w:rsidRDefault="008419D9"/>
    <w:p w14:paraId="49C2D31E" w14:textId="77777777" w:rsidR="008419D9" w:rsidRDefault="00D34F08">
      <w:pPr>
        <w:spacing w:line="360" w:lineRule="auto"/>
        <w:jc w:val="both"/>
      </w:pPr>
      <w:r>
        <w:tab/>
        <w:t xml:space="preserve">Quando o assunto são empresas de </w:t>
      </w:r>
      <w:r>
        <w:rPr>
          <w:i/>
        </w:rPr>
        <w:t xml:space="preserve">cloud </w:t>
      </w:r>
      <w:proofErr w:type="spellStart"/>
      <w:r>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recente, mas ao mesmo tempo, já possuem milhares de serviços robustos na nuvem.</w:t>
      </w:r>
    </w:p>
    <w:p w14:paraId="5229FC5D" w14:textId="77777777" w:rsidR="008419D9" w:rsidRDefault="00D34F08">
      <w:pPr>
        <w:spacing w:line="360" w:lineRule="auto"/>
        <w:jc w:val="both"/>
      </w:pPr>
      <w:r>
        <w:tab/>
        <w:t xml:space="preserve">O mais amadurecido desses serviços é a AWS. A empresa provê serviços online para websites, aplicações cliente servidor baseado nas nuvens, banco de dados, análise de dados, redes, dispositivos móveis, banco de dados, análise de dados, redes, dispositivos móveis, ferramentas de gerenciamento, </w:t>
      </w:r>
      <w:proofErr w:type="spellStart"/>
      <w:r>
        <w:t>IoT</w:t>
      </w:r>
      <w:proofErr w:type="spellEnd"/>
      <w:r>
        <w:t>, armazenamento, aluguel de servidor entre outros [19]. Pode ser acessado via HTTP, protocolo REST ou SOAP.</w:t>
      </w:r>
    </w:p>
    <w:p w14:paraId="2FC36D27" w14:textId="77777777" w:rsidR="008419D9" w:rsidRDefault="00D34F08">
      <w:pPr>
        <w:spacing w:line="360" w:lineRule="auto"/>
        <w:jc w:val="both"/>
      </w:pPr>
      <w:r>
        <w:tab/>
        <w:t>Este provedor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[20] 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14:paraId="773F442F" w14:textId="77777777" w:rsidR="008419D9" w:rsidRDefault="00D34F08">
      <w:pPr>
        <w:spacing w:line="360" w:lineRule="auto"/>
        <w:jc w:val="both"/>
        <w:rPr>
          <w:rStyle w:val="nfase"/>
          <w:i w:val="0"/>
        </w:rPr>
      </w:pPr>
      <w:r>
        <w:tab/>
        <w:t xml:space="preserve">A maioria dos serviços presentes na AWS possuem um plano de pagamento chamado </w:t>
      </w:r>
      <w:proofErr w:type="spellStart"/>
      <w:r>
        <w:rPr>
          <w:rStyle w:val="nfase"/>
        </w:rPr>
        <w:t>pay</w:t>
      </w:r>
      <w:proofErr w:type="spellEnd"/>
      <w:r>
        <w:rPr>
          <w:rStyle w:val="nfase"/>
        </w:rPr>
        <w:t>-as-</w:t>
      </w:r>
      <w:proofErr w:type="spellStart"/>
      <w:r>
        <w:rPr>
          <w:rStyle w:val="nfase"/>
        </w:rPr>
        <w:t>you</w:t>
      </w:r>
      <w:proofErr w:type="spellEnd"/>
      <w:r>
        <w:rPr>
          <w:rStyle w:val="st"/>
        </w:rPr>
        <w:t>-</w:t>
      </w:r>
      <w:r>
        <w:rPr>
          <w:rStyle w:val="nfase"/>
        </w:rPr>
        <w:t>go</w:t>
      </w:r>
      <w:r>
        <w:rPr>
          <w:rStyle w:val="nfase"/>
          <w:i w:val="0"/>
        </w:rPr>
        <w:t>, isto é, pagamento conforme o uso. O custo é dado pelos serviços individuais que estão sendo utilizados, pelo instante que os utilizar, e sem necessidade de contratos de usufruir por um determinado período de tempo.</w:t>
      </w:r>
    </w:p>
    <w:p w14:paraId="5127C92B" w14:textId="77777777" w:rsidR="008419D9" w:rsidRDefault="00D34F08">
      <w:r>
        <w:tab/>
      </w:r>
    </w:p>
    <w:p w14:paraId="7E5D4777" w14:textId="77777777" w:rsidR="008419D9" w:rsidRDefault="00D34F08">
      <w:pPr>
        <w:keepNext/>
        <w:jc w:val="center"/>
      </w:pPr>
      <w:r>
        <w:rPr>
          <w:noProof/>
        </w:rPr>
        <w:drawing>
          <wp:inline distT="0" distB="0" distL="0" distR="0" wp14:anchorId="1F202DD8" wp14:editId="308B6D32">
            <wp:extent cx="5400040" cy="2427605"/>
            <wp:effectExtent l="0" t="0" r="0" b="0"/>
            <wp:docPr id="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8"/>
                    <pic:cNvPicPr>
                      <a:picLocks noChangeAspect="1" noChangeArrowheads="1"/>
                    </pic:cNvPicPr>
                  </pic:nvPicPr>
                  <pic:blipFill>
                    <a:blip r:embed="rId24"/>
                    <a:stretch>
                      <a:fillRect/>
                    </a:stretch>
                  </pic:blipFill>
                  <pic:spPr bwMode="auto">
                    <a:xfrm>
                      <a:off x="0" y="0"/>
                      <a:ext cx="5400040" cy="2427605"/>
                    </a:xfrm>
                    <a:prstGeom prst="rect">
                      <a:avLst/>
                    </a:prstGeom>
                  </pic:spPr>
                </pic:pic>
              </a:graphicData>
            </a:graphic>
          </wp:inline>
        </w:drawing>
      </w:r>
    </w:p>
    <w:p w14:paraId="5B8BA00F" w14:textId="009A33DF" w:rsidR="008419D9" w:rsidRDefault="00D34F08">
      <w:pPr>
        <w:pStyle w:val="Legenda"/>
        <w:jc w:val="center"/>
      </w:pPr>
      <w:bookmarkStart w:id="47" w:name="_Toc512783311"/>
      <w:bookmarkStart w:id="48" w:name="_Toc513052777"/>
      <w:r>
        <w:t xml:space="preserve">Figura </w:t>
      </w:r>
      <w:r>
        <w:fldChar w:fldCharType="begin"/>
      </w:r>
      <w:r>
        <w:instrText>SEQ Figura \* ARABIC</w:instrText>
      </w:r>
      <w:r>
        <w:fldChar w:fldCharType="separate"/>
      </w:r>
      <w:r w:rsidR="00950CA4">
        <w:rPr>
          <w:noProof/>
        </w:rPr>
        <w:t>15</w:t>
      </w:r>
      <w:r>
        <w:fldChar w:fldCharType="end"/>
      </w:r>
      <w:bookmarkEnd w:id="47"/>
      <w:r>
        <w:t xml:space="preserve"> Distribuição das regiões disponíveis da AWS</w:t>
      </w:r>
      <w:bookmarkEnd w:id="48"/>
    </w:p>
    <w:p w14:paraId="168834CC" w14:textId="77777777" w:rsidR="008419D9" w:rsidRDefault="008419D9">
      <w:pPr>
        <w:pStyle w:val="Legenda"/>
      </w:pPr>
    </w:p>
    <w:p w14:paraId="025E2551" w14:textId="77777777" w:rsidR="008419D9" w:rsidRDefault="00D34F08">
      <w:pPr>
        <w:pStyle w:val="Legenda"/>
        <w:spacing w:line="360" w:lineRule="auto"/>
        <w:ind w:firstLine="720"/>
        <w:jc w:val="both"/>
        <w:rPr>
          <w:i w:val="0"/>
        </w:rPr>
      </w:pPr>
      <w:r>
        <w:rPr>
          <w:i w:val="0"/>
        </w:rPr>
        <w:lastRenderedPageBreak/>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 totalmente independente, e contém vários locais isolados conhecidos como zonas de disponibilidade.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permitindo assim uma maior disponibilidade dos processos. Caso ocorra algum problema técnico em uma determinada região, haverá outras cópias da aplicação para manter as tarefas em andamento.</w:t>
      </w:r>
    </w:p>
    <w:p w14:paraId="70CA5888" w14:textId="77777777" w:rsidR="008419D9" w:rsidRDefault="00D34F08">
      <w:pPr>
        <w:pStyle w:val="Legenda"/>
        <w:spacing w:line="360" w:lineRule="auto"/>
        <w:ind w:firstLine="720"/>
        <w:jc w:val="both"/>
        <w:rPr>
          <w:i w:val="0"/>
        </w:rPr>
      </w:pPr>
      <w:r>
        <w:rPr>
          <w:i w:val="0"/>
        </w:rPr>
        <w:t xml:space="preserve">Ao fazer referência ao termo “escalabilidade”, um dos serviços fornecidos pela AWS que o projeto Lunar irá utilizar é o </w:t>
      </w:r>
      <w:proofErr w:type="spellStart"/>
      <w:r>
        <w:rPr>
          <w:i w:val="0"/>
        </w:rPr>
        <w:t>Amazon</w:t>
      </w:r>
      <w:proofErr w:type="spellEnd"/>
      <w:r>
        <w:rPr>
          <w:i w:val="0"/>
        </w:rPr>
        <w:t xml:space="preserve"> </w:t>
      </w:r>
      <w:proofErr w:type="spellStart"/>
      <w:r>
        <w:rPr>
          <w:i w:val="0"/>
        </w:rPr>
        <w:t>Simple</w:t>
      </w:r>
      <w:proofErr w:type="spellEnd"/>
      <w:r>
        <w:rPr>
          <w:i w:val="0"/>
        </w:rPr>
        <w:t xml:space="preserve"> </w:t>
      </w:r>
      <w:proofErr w:type="spellStart"/>
      <w:r>
        <w:rPr>
          <w:i w:val="0"/>
        </w:rPr>
        <w:t>Queue</w:t>
      </w:r>
      <w:proofErr w:type="spellEnd"/>
      <w:r>
        <w:rPr>
          <w:i w:val="0"/>
        </w:rPr>
        <w:t xml:space="preserve"> Service (SQS). Este serviço que, permite escalar um processo, será explicado com maior gama de detalhes na seção 3.3</w:t>
      </w:r>
      <w:r>
        <w:t xml:space="preserve">. </w:t>
      </w:r>
      <w:r>
        <w:rPr>
          <w:i w:val="0"/>
        </w:rPr>
        <w:t xml:space="preserve">Um outro recurso a ser utilizado pelo Lunar é o </w:t>
      </w:r>
      <w:proofErr w:type="spellStart"/>
      <w:r>
        <w:rPr>
          <w:i w:val="0"/>
        </w:rPr>
        <w:t>Amazon</w:t>
      </w:r>
      <w:proofErr w:type="spellEnd"/>
      <w:r>
        <w:rPr>
          <w:i w:val="0"/>
        </w:rPr>
        <w:t xml:space="preserve"> </w:t>
      </w:r>
      <w:proofErr w:type="spellStart"/>
      <w:r>
        <w:rPr>
          <w:i w:val="0"/>
        </w:rPr>
        <w:t>Elastic</w:t>
      </w:r>
      <w:proofErr w:type="spellEnd"/>
      <w:r>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14:paraId="1DB35DE2" w14:textId="77777777" w:rsidR="008419D9" w:rsidRDefault="008419D9"/>
    <w:p w14:paraId="0525770E" w14:textId="77777777" w:rsidR="008419D9" w:rsidRDefault="008419D9"/>
    <w:p w14:paraId="0955004C" w14:textId="77777777" w:rsidR="008419D9" w:rsidRDefault="008419D9"/>
    <w:p w14:paraId="1CF91D88" w14:textId="77777777" w:rsidR="008419D9" w:rsidRDefault="008419D9">
      <w:pPr>
        <w:rPr>
          <w:b/>
          <w:color w:val="FF0000"/>
        </w:rPr>
      </w:pPr>
    </w:p>
    <w:p w14:paraId="1BEEAD8B" w14:textId="77777777" w:rsidR="008419D9" w:rsidRDefault="00D34F08">
      <w:pPr>
        <w:pStyle w:val="Titulo2"/>
      </w:pPr>
      <w:bookmarkStart w:id="49" w:name="_Toc513052826"/>
      <w:r>
        <w:t xml:space="preserve">3.2 – </w:t>
      </w:r>
      <w:proofErr w:type="spellStart"/>
      <w:r>
        <w:t>Amazon</w:t>
      </w:r>
      <w:proofErr w:type="spellEnd"/>
      <w:r>
        <w:t xml:space="preserve"> </w:t>
      </w:r>
      <w:proofErr w:type="spellStart"/>
      <w:r>
        <w:t>Elastic</w:t>
      </w:r>
      <w:proofErr w:type="spellEnd"/>
      <w:r>
        <w:t xml:space="preserve"> Compute Cloud (EC2)</w:t>
      </w:r>
      <w:bookmarkEnd w:id="49"/>
    </w:p>
    <w:p w14:paraId="2E847DBF" w14:textId="77777777" w:rsidR="008419D9" w:rsidRDefault="008419D9">
      <w:pPr>
        <w:rPr>
          <w:b/>
          <w:color w:val="FF0000"/>
        </w:rPr>
      </w:pPr>
    </w:p>
    <w:p w14:paraId="2BD8D078" w14:textId="77777777" w:rsidR="008419D9" w:rsidRDefault="008419D9">
      <w:pPr>
        <w:rPr>
          <w:b/>
          <w:color w:val="FF0000"/>
        </w:rPr>
      </w:pPr>
    </w:p>
    <w:p w14:paraId="37C25B65" w14:textId="77777777" w:rsidR="008419D9" w:rsidRDefault="00D34F08">
      <w:pPr>
        <w:spacing w:line="360" w:lineRule="auto"/>
        <w:jc w:val="both"/>
        <w:rPr>
          <w:color w:val="000000" w:themeColor="text1"/>
        </w:rPr>
      </w:pPr>
      <w:r>
        <w:rPr>
          <w:b/>
          <w:color w:val="FF0000"/>
        </w:rPr>
        <w:tab/>
      </w:r>
      <w:r>
        <w:rPr>
          <w:color w:val="000000" w:themeColor="text1"/>
        </w:rPr>
        <w:t>O EC2 [</w:t>
      </w:r>
      <w:r>
        <w:t>21</w:t>
      </w:r>
      <w:r>
        <w:rPr>
          <w:color w:val="000000" w:themeColor="text1"/>
        </w:rPr>
        <w:t>] é a parte central da plataforma AWS. É nele que os usuários irão alugar instâncias (máquinas virtuais) para a hospedagem dos processos. Para atender todos os perfis de usuário, a plataforma tem disponível três tipos distintos de instâncias e várias configurações diferentes para as máquinas em cada grupo.</w:t>
      </w:r>
    </w:p>
    <w:p w14:paraId="3638F654" w14:textId="77777777" w:rsidR="008419D9" w:rsidRDefault="00D34F08">
      <w:pPr>
        <w:spacing w:line="360" w:lineRule="auto"/>
        <w:jc w:val="both"/>
        <w:rPr>
          <w:color w:val="000000" w:themeColor="text1"/>
        </w:rPr>
      </w:pPr>
      <w:r>
        <w:rPr>
          <w:color w:val="000000" w:themeColor="text1"/>
        </w:rPr>
        <w:tab/>
        <w:t xml:space="preserve">As instâncias são divididas em Spot, Reservada e Dedicada. Cada uma delas possui públicos alvos diferentes. As instâncias Spot do </w:t>
      </w:r>
      <w:proofErr w:type="spellStart"/>
      <w:r>
        <w:rPr>
          <w:color w:val="000000" w:themeColor="text1"/>
        </w:rPr>
        <w:t>Amazon</w:t>
      </w:r>
      <w:proofErr w:type="spellEnd"/>
      <w:r>
        <w:rPr>
          <w:color w:val="000000" w:themeColor="text1"/>
        </w:rPr>
        <w:t xml:space="preserve"> EC2 [</w:t>
      </w:r>
      <w:r>
        <w:t>22</w:t>
      </w:r>
      <w:r>
        <w:rPr>
          <w:color w:val="000000" w:themeColor="text1"/>
        </w:rPr>
        <w:t xml:space="preserve">] representam a capacidade computacional excedente da Nuvem AWS. Elas possuem um valor até 90% mais baixo em relação às Dedicadas. 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w:t>
      </w:r>
      <w:r>
        <w:rPr>
          <w:color w:val="000000" w:themeColor="text1"/>
        </w:rPr>
        <w:lastRenderedPageBreak/>
        <w:t>aplicativos que são viáveis somente por preços computacionais muito baixos e usuários com necessidades computacionais pontuais.</w:t>
      </w:r>
    </w:p>
    <w:p w14:paraId="424EB6AD" w14:textId="77777777" w:rsidR="008419D9" w:rsidRDefault="00D34F08">
      <w:pPr>
        <w:spacing w:line="360" w:lineRule="auto"/>
        <w:jc w:val="both"/>
        <w:rPr>
          <w:color w:val="000000" w:themeColor="text1"/>
        </w:rPr>
      </w:pPr>
      <w:r>
        <w:rPr>
          <w:color w:val="000000" w:themeColor="text1"/>
        </w:rPr>
        <w:tab/>
        <w:t xml:space="preserve">A respeito das instâncias reservadas </w:t>
      </w:r>
      <w:r>
        <w:t>[23]</w:t>
      </w:r>
      <w:r>
        <w:rPr>
          <w:color w:val="000000" w:themeColor="text1"/>
        </w:rPr>
        <w:t>, elas podem possuir um valor até 75% mais barato em relação às Dedicadas. Ao contrário das máquinas do tipo Spot, as reservadas não podem ser terminadas quando o EC2 precisar do poder computacional alocado pelas mesmas.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14:paraId="60C2F399" w14:textId="77777777" w:rsidR="008419D9" w:rsidRDefault="00D34F08">
      <w:pPr>
        <w:spacing w:line="360" w:lineRule="auto"/>
        <w:jc w:val="both"/>
        <w:rPr>
          <w:color w:val="000000" w:themeColor="text1"/>
        </w:rPr>
      </w:pPr>
      <w:r>
        <w:rPr>
          <w:color w:val="000000" w:themeColor="text1"/>
        </w:rPr>
        <w:tab/>
        <w:t>As instâncias Dedicadas referem-se a uma instância física totalmente dedicada a um único cliente. Recomendas para aplicações que não podem ser interrompidas, as Dedicadas são as mais caras, mas que trazem uma maior confiabilidade no quesito de estabilidade. As cobranças das máquinas, assim como na Spot e na Reservada, são feitas por segundo de uso. Vale ressaltar que há uma taxa extra de 2 (dois) dólares por hora caso tenha uma instância dedicada em uma das regiões disponíveis pela AWS.</w:t>
      </w:r>
    </w:p>
    <w:p w14:paraId="32080BE0" w14:textId="77777777" w:rsidR="008419D9" w:rsidRDefault="00D34F08">
      <w:pPr>
        <w:spacing w:line="360" w:lineRule="auto"/>
        <w:jc w:val="both"/>
        <w:rPr>
          <w:color w:val="000000" w:themeColor="text1"/>
        </w:rPr>
      </w:pPr>
      <w:r>
        <w:rPr>
          <w:color w:val="000000" w:themeColor="text1"/>
        </w:rPr>
        <w:tab/>
        <w:t xml:space="preserve">As máquinas, além de possuírem diferentes tipos de alugueis, também possuem famílias, aonde cada família é voltada para um uso específico de uso. Existem 5 famílias atualmente [24]. São elas: Uso Geral, Otimizadas para Computação, Otimizadas para memória, Computação acelerada, </w:t>
      </w:r>
      <w:proofErr w:type="gramStart"/>
      <w:r>
        <w:rPr>
          <w:color w:val="000000" w:themeColor="text1"/>
        </w:rPr>
        <w:t>Otimizada</w:t>
      </w:r>
      <w:proofErr w:type="gramEnd"/>
      <w:r>
        <w:rPr>
          <w:color w:val="000000" w:themeColor="text1"/>
        </w:rPr>
        <w:t xml:space="preserve"> para Armazenamento. As instâncias, da mesma família, também podem possuir tamanhos diferentes que variam de nano, micro, </w:t>
      </w:r>
      <w:proofErr w:type="spellStart"/>
      <w:r>
        <w:rPr>
          <w:color w:val="000000" w:themeColor="text1"/>
        </w:rPr>
        <w:t>small</w:t>
      </w:r>
      <w:proofErr w:type="spellEnd"/>
      <w:r>
        <w:rPr>
          <w:color w:val="000000" w:themeColor="text1"/>
        </w:rPr>
        <w:t xml:space="preserve">, </w:t>
      </w:r>
      <w:proofErr w:type="spellStart"/>
      <w:r>
        <w:rPr>
          <w:color w:val="000000" w:themeColor="text1"/>
        </w:rPr>
        <w:t>medium</w:t>
      </w:r>
      <w:proofErr w:type="spellEnd"/>
      <w:r>
        <w:rPr>
          <w:color w:val="000000" w:themeColor="text1"/>
        </w:rPr>
        <w:t xml:space="preserve">, </w:t>
      </w:r>
      <w:proofErr w:type="spellStart"/>
      <w:r>
        <w:rPr>
          <w:color w:val="000000" w:themeColor="text1"/>
        </w:rPr>
        <w:t>large</w:t>
      </w:r>
      <w:proofErr w:type="spellEnd"/>
      <w:r>
        <w:rPr>
          <w:color w:val="000000" w:themeColor="text1"/>
        </w:rPr>
        <w:t xml:space="preserve">, </w:t>
      </w:r>
      <w:proofErr w:type="spellStart"/>
      <w:r>
        <w:rPr>
          <w:color w:val="000000" w:themeColor="text1"/>
        </w:rPr>
        <w:t>xlarge</w:t>
      </w:r>
      <w:proofErr w:type="spellEnd"/>
      <w:r>
        <w:rPr>
          <w:color w:val="000000" w:themeColor="text1"/>
        </w:rPr>
        <w:t>, 2xlarge etc.</w:t>
      </w:r>
    </w:p>
    <w:p w14:paraId="79BC5B4D" w14:textId="77777777" w:rsidR="008419D9" w:rsidRDefault="00D34F08">
      <w:pPr>
        <w:spacing w:line="360" w:lineRule="auto"/>
        <w:jc w:val="both"/>
        <w:rPr>
          <w:color w:val="000000" w:themeColor="text1"/>
        </w:rPr>
      </w:pPr>
      <w:r>
        <w:rPr>
          <w:color w:val="000000" w:themeColor="text1"/>
        </w:rPr>
        <w:tab/>
        <w:t>A Figura 16 apresenta uma imagem retirada do próprio site da AWS referente a informações das máquinas do grupo “Otimizadas para memória”.</w:t>
      </w:r>
    </w:p>
    <w:p w14:paraId="4A078B63" w14:textId="77777777" w:rsidR="008419D9" w:rsidRDefault="008419D9">
      <w:pPr>
        <w:spacing w:line="360" w:lineRule="auto"/>
        <w:rPr>
          <w:color w:val="000000" w:themeColor="text1"/>
        </w:rPr>
      </w:pPr>
    </w:p>
    <w:p w14:paraId="1E7B3CE5" w14:textId="77777777" w:rsidR="008419D9" w:rsidRDefault="00D34F08">
      <w:pPr>
        <w:keepNext/>
        <w:spacing w:line="360" w:lineRule="auto"/>
      </w:pPr>
      <w:r>
        <w:rPr>
          <w:noProof/>
        </w:rPr>
        <w:lastRenderedPageBreak/>
        <w:drawing>
          <wp:inline distT="0" distB="0" distL="0" distR="0" wp14:anchorId="6FE8EAB5" wp14:editId="55810FE6">
            <wp:extent cx="5400040" cy="3616325"/>
            <wp:effectExtent l="0" t="0" r="0" b="0"/>
            <wp:docPr id="1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pic:cNvPicPr>
                      <a:picLocks noChangeAspect="1" noChangeArrowheads="1"/>
                    </pic:cNvPicPr>
                  </pic:nvPicPr>
                  <pic:blipFill>
                    <a:blip r:embed="rId25"/>
                    <a:stretch>
                      <a:fillRect/>
                    </a:stretch>
                  </pic:blipFill>
                  <pic:spPr bwMode="auto">
                    <a:xfrm>
                      <a:off x="0" y="0"/>
                      <a:ext cx="5400040" cy="3616325"/>
                    </a:xfrm>
                    <a:prstGeom prst="rect">
                      <a:avLst/>
                    </a:prstGeom>
                  </pic:spPr>
                </pic:pic>
              </a:graphicData>
            </a:graphic>
          </wp:inline>
        </w:drawing>
      </w:r>
    </w:p>
    <w:p w14:paraId="78DBCE31" w14:textId="079F1E56" w:rsidR="008419D9" w:rsidRDefault="00D34F08">
      <w:pPr>
        <w:pStyle w:val="Legenda"/>
        <w:jc w:val="center"/>
      </w:pPr>
      <w:bookmarkStart w:id="50" w:name="_Toc512783312"/>
      <w:bookmarkStart w:id="51" w:name="_Toc513052778"/>
      <w:r>
        <w:t xml:space="preserve">Figura </w:t>
      </w:r>
      <w:r>
        <w:fldChar w:fldCharType="begin"/>
      </w:r>
      <w:r>
        <w:instrText>SEQ Figura \* ARABIC</w:instrText>
      </w:r>
      <w:r>
        <w:fldChar w:fldCharType="separate"/>
      </w:r>
      <w:r w:rsidR="00950CA4">
        <w:rPr>
          <w:noProof/>
        </w:rPr>
        <w:t>16</w:t>
      </w:r>
      <w:r>
        <w:fldChar w:fldCharType="end"/>
      </w:r>
      <w:bookmarkEnd w:id="50"/>
      <w:r>
        <w:t xml:space="preserve"> Instâncias da família “Otimizadas para memória”</w:t>
      </w:r>
      <w:bookmarkEnd w:id="51"/>
    </w:p>
    <w:p w14:paraId="23822610" w14:textId="77777777" w:rsidR="008419D9" w:rsidRDefault="008419D9">
      <w:pPr>
        <w:pStyle w:val="Legenda"/>
      </w:pPr>
    </w:p>
    <w:p w14:paraId="52FAFBD1" w14:textId="77777777" w:rsidR="008419D9" w:rsidRDefault="00D34F08">
      <w:pPr>
        <w:pStyle w:val="Legenda"/>
        <w:spacing w:before="240" w:line="360" w:lineRule="auto"/>
        <w:jc w:val="both"/>
        <w:rPr>
          <w:i w:val="0"/>
        </w:rPr>
      </w:pPr>
      <w:r>
        <w:rPr>
          <w:i w:val="0"/>
        </w:rPr>
        <w:tab/>
        <w:t>A respeito do processo de aprovisionamento de uma máquina pelo serviço EC2, ao criar um cadastro em um plano gratuito (</w:t>
      </w:r>
      <w:proofErr w:type="spellStart"/>
      <w:r>
        <w:t>free-tier</w:t>
      </w:r>
      <w:proofErr w:type="spellEnd"/>
      <w:r>
        <w:rPr>
          <w:i w:val="0"/>
        </w:rPr>
        <w:t>) ou pago no console da AWS, e entrar no painel do serviço EC2, tem-se acesso a algumas informações como as instâncias que estão rodando, os volumes extras adquiridos e outros dados interessantes como mostrado na Figura 17.</w:t>
      </w:r>
    </w:p>
    <w:p w14:paraId="019B7020" w14:textId="77777777" w:rsidR="008419D9" w:rsidRDefault="00D34F08">
      <w:pPr>
        <w:pStyle w:val="Legenda"/>
        <w:keepNext/>
        <w:spacing w:before="240"/>
      </w:pPr>
      <w:r>
        <w:rPr>
          <w:noProof/>
        </w:rPr>
        <w:drawing>
          <wp:inline distT="0" distB="0" distL="0" distR="0" wp14:anchorId="534BC4FE" wp14:editId="1CD12755">
            <wp:extent cx="5400040" cy="2401570"/>
            <wp:effectExtent l="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pic:cNvPicPr>
                      <a:picLocks noChangeAspect="1" noChangeArrowheads="1"/>
                    </pic:cNvPicPr>
                  </pic:nvPicPr>
                  <pic:blipFill>
                    <a:blip r:embed="rId26"/>
                    <a:stretch>
                      <a:fillRect/>
                    </a:stretch>
                  </pic:blipFill>
                  <pic:spPr bwMode="auto">
                    <a:xfrm>
                      <a:off x="0" y="0"/>
                      <a:ext cx="5400040" cy="2401570"/>
                    </a:xfrm>
                    <a:prstGeom prst="rect">
                      <a:avLst/>
                    </a:prstGeom>
                  </pic:spPr>
                </pic:pic>
              </a:graphicData>
            </a:graphic>
          </wp:inline>
        </w:drawing>
      </w:r>
    </w:p>
    <w:p w14:paraId="43291E04" w14:textId="4FF78C30" w:rsidR="008419D9" w:rsidRDefault="00D34F08">
      <w:pPr>
        <w:pStyle w:val="Legenda"/>
        <w:jc w:val="center"/>
        <w:rPr>
          <w:i w:val="0"/>
        </w:rPr>
      </w:pPr>
      <w:bookmarkStart w:id="52" w:name="_Toc512783313"/>
      <w:bookmarkStart w:id="53" w:name="_Toc513052779"/>
      <w:r>
        <w:t xml:space="preserve">Figura </w:t>
      </w:r>
      <w:r>
        <w:fldChar w:fldCharType="begin"/>
      </w:r>
      <w:r>
        <w:instrText>SEQ Figura \* ARABIC</w:instrText>
      </w:r>
      <w:r>
        <w:fldChar w:fldCharType="separate"/>
      </w:r>
      <w:r w:rsidR="00950CA4">
        <w:rPr>
          <w:noProof/>
        </w:rPr>
        <w:t>17</w:t>
      </w:r>
      <w:r>
        <w:fldChar w:fldCharType="end"/>
      </w:r>
      <w:bookmarkEnd w:id="52"/>
      <w:r>
        <w:t xml:space="preserve"> Painel EC2 da AWS</w:t>
      </w:r>
      <w:bookmarkEnd w:id="53"/>
    </w:p>
    <w:p w14:paraId="1B71679B" w14:textId="77777777" w:rsidR="008419D9" w:rsidRDefault="008419D9">
      <w:pPr>
        <w:pStyle w:val="Legenda"/>
        <w:jc w:val="center"/>
        <w:rPr>
          <w:color w:val="000000" w:themeColor="text1"/>
        </w:rPr>
      </w:pPr>
    </w:p>
    <w:p w14:paraId="68A076AE" w14:textId="77777777" w:rsidR="008419D9" w:rsidRDefault="00D34F08">
      <w:pPr>
        <w:pStyle w:val="Legenda"/>
        <w:spacing w:line="360" w:lineRule="auto"/>
        <w:jc w:val="both"/>
        <w:rPr>
          <w:i w:val="0"/>
          <w:color w:val="000000" w:themeColor="text1"/>
        </w:rPr>
      </w:pPr>
      <w:r>
        <w:rPr>
          <w:color w:val="000000" w:themeColor="text1"/>
        </w:rPr>
        <w:lastRenderedPageBreak/>
        <w:tab/>
      </w:r>
      <w:r>
        <w:rPr>
          <w:i w:val="0"/>
          <w:color w:val="000000" w:themeColor="text1"/>
        </w:rPr>
        <w:t>Ao clicar em “</w:t>
      </w:r>
      <w:proofErr w:type="spellStart"/>
      <w:r>
        <w:rPr>
          <w:i w:val="0"/>
          <w:color w:val="000000" w:themeColor="text1"/>
        </w:rPr>
        <w:t>Launch</w:t>
      </w:r>
      <w:proofErr w:type="spellEnd"/>
      <w:r>
        <w:rPr>
          <w:i w:val="0"/>
          <w:color w:val="000000" w:themeColor="text1"/>
        </w:rPr>
        <w:t xml:space="preserve"> </w:t>
      </w:r>
      <w:proofErr w:type="spellStart"/>
      <w:r>
        <w:rPr>
          <w:i w:val="0"/>
          <w:color w:val="000000" w:themeColor="text1"/>
        </w:rPr>
        <w:t>Instance</w:t>
      </w:r>
      <w:proofErr w:type="spellEnd"/>
      <w:r>
        <w:rPr>
          <w:i w:val="0"/>
          <w:color w:val="000000" w:themeColor="text1"/>
        </w:rPr>
        <w:t xml:space="preserve">”, nas próximas janelas será possível manipular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w:t>
      </w:r>
      <w:proofErr w:type="spellStart"/>
      <w:r>
        <w:rPr>
          <w:i w:val="0"/>
          <w:color w:val="000000" w:themeColor="text1"/>
        </w:rPr>
        <w:t>pré</w:t>
      </w:r>
      <w:proofErr w:type="spellEnd"/>
      <w:r>
        <w:rPr>
          <w:i w:val="0"/>
          <w:color w:val="000000" w:themeColor="text1"/>
        </w:rPr>
        <w:t xml:space="preserve"> configuração definida, isto é, softwares instalados e já configurados. Para isso, durante as etapas para iniciar uma nova máquina, haverá uma opção para informar se deseja inserir uma </w:t>
      </w:r>
      <w:proofErr w:type="spellStart"/>
      <w:r>
        <w:rPr>
          <w:color w:val="000000" w:themeColor="text1"/>
        </w:rPr>
        <w:t>Amazon</w:t>
      </w:r>
      <w:proofErr w:type="spellEnd"/>
      <w:r>
        <w:rPr>
          <w:color w:val="000000" w:themeColor="text1"/>
        </w:rPr>
        <w:t xml:space="preserve"> </w:t>
      </w:r>
      <w:proofErr w:type="spellStart"/>
      <w:r>
        <w:rPr>
          <w:color w:val="000000" w:themeColor="text1"/>
        </w:rPr>
        <w:t>Machine</w:t>
      </w:r>
      <w:proofErr w:type="spellEnd"/>
      <w:r>
        <w:rPr>
          <w:color w:val="000000" w:themeColor="text1"/>
        </w:rPr>
        <w:t xml:space="preserve"> </w:t>
      </w:r>
      <w:proofErr w:type="spellStart"/>
      <w:r>
        <w:rPr>
          <w:color w:val="000000" w:themeColor="text1"/>
        </w:rPr>
        <w:t>Image</w:t>
      </w:r>
      <w:proofErr w:type="spellEnd"/>
      <w:r>
        <w:rPr>
          <w:color w:val="000000" w:themeColor="text1"/>
        </w:rPr>
        <w:t xml:space="preserve"> </w:t>
      </w:r>
      <w:r>
        <w:rPr>
          <w:i w:val="0"/>
          <w:color w:val="000000" w:themeColor="text1"/>
        </w:rPr>
        <w:t>(</w:t>
      </w:r>
      <w:r>
        <w:rPr>
          <w:color w:val="000000" w:themeColor="text1"/>
        </w:rPr>
        <w:t>AMI</w:t>
      </w:r>
      <w:r>
        <w:rPr>
          <w:i w:val="0"/>
          <w:color w:val="000000" w:themeColor="text1"/>
        </w:rPr>
        <w:t xml:space="preserve">). Existem tanto imagens gratuitas quanto pagas. É aconselhável ir nas seções “AWS Marketplace” e “Community </w:t>
      </w:r>
      <w:proofErr w:type="spellStart"/>
      <w:r>
        <w:rPr>
          <w:i w:val="0"/>
          <w:color w:val="000000" w:themeColor="text1"/>
        </w:rPr>
        <w:t>AMIs</w:t>
      </w:r>
      <w:proofErr w:type="spellEnd"/>
      <w:r>
        <w:rPr>
          <w:i w:val="0"/>
          <w:color w:val="000000" w:themeColor="text1"/>
        </w:rPr>
        <w:t>” e procurar por palavras chaves contendo nome dos softwares que pretende utilizar após o aluguel da máquina.</w:t>
      </w:r>
    </w:p>
    <w:p w14:paraId="6EF5D516" w14:textId="77777777" w:rsidR="008419D9" w:rsidRDefault="008419D9">
      <w:pPr>
        <w:pStyle w:val="Legenda"/>
        <w:spacing w:line="360" w:lineRule="auto"/>
        <w:rPr>
          <w:i w:val="0"/>
          <w:color w:val="000000" w:themeColor="text1"/>
        </w:rPr>
      </w:pPr>
    </w:p>
    <w:p w14:paraId="67FCB210" w14:textId="77777777" w:rsidR="008419D9" w:rsidRDefault="00D34F08">
      <w:pPr>
        <w:pStyle w:val="Legenda"/>
        <w:keepNext/>
        <w:spacing w:line="360" w:lineRule="auto"/>
      </w:pPr>
      <w:r>
        <w:rPr>
          <w:noProof/>
        </w:rPr>
        <w:drawing>
          <wp:inline distT="0" distB="0" distL="0" distR="0" wp14:anchorId="1EDEA04D" wp14:editId="5DB87B32">
            <wp:extent cx="5400040" cy="2030730"/>
            <wp:effectExtent l="0" t="0" r="0" b="0"/>
            <wp:docPr id="1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pic:cNvPicPr>
                      <a:picLocks noChangeAspect="1" noChangeArrowheads="1"/>
                    </pic:cNvPicPr>
                  </pic:nvPicPr>
                  <pic:blipFill>
                    <a:blip r:embed="rId27"/>
                    <a:stretch>
                      <a:fillRect/>
                    </a:stretch>
                  </pic:blipFill>
                  <pic:spPr bwMode="auto">
                    <a:xfrm>
                      <a:off x="0" y="0"/>
                      <a:ext cx="5400040" cy="2030730"/>
                    </a:xfrm>
                    <a:prstGeom prst="rect">
                      <a:avLst/>
                    </a:prstGeom>
                  </pic:spPr>
                </pic:pic>
              </a:graphicData>
            </a:graphic>
          </wp:inline>
        </w:drawing>
      </w:r>
    </w:p>
    <w:p w14:paraId="6448006E" w14:textId="6DC57DC6" w:rsidR="008419D9" w:rsidRDefault="00D34F08">
      <w:pPr>
        <w:pStyle w:val="Legenda"/>
        <w:jc w:val="center"/>
        <w:rPr>
          <w:i w:val="0"/>
          <w:color w:val="000000" w:themeColor="text1"/>
        </w:rPr>
      </w:pPr>
      <w:bookmarkStart w:id="54" w:name="_Toc512783314"/>
      <w:bookmarkStart w:id="55" w:name="_Toc513052780"/>
      <w:r>
        <w:t xml:space="preserve">Figura </w:t>
      </w:r>
      <w:r>
        <w:fldChar w:fldCharType="begin"/>
      </w:r>
      <w:r>
        <w:instrText>SEQ Figura \* ARABIC</w:instrText>
      </w:r>
      <w:r>
        <w:fldChar w:fldCharType="separate"/>
      </w:r>
      <w:r w:rsidR="00950CA4">
        <w:rPr>
          <w:noProof/>
        </w:rPr>
        <w:t>18</w:t>
      </w:r>
      <w:r>
        <w:fldChar w:fldCharType="end"/>
      </w:r>
      <w:bookmarkEnd w:id="54"/>
      <w:r>
        <w:t xml:space="preserve"> Painel de </w:t>
      </w:r>
      <w:proofErr w:type="spellStart"/>
      <w:r>
        <w:t>AMIs</w:t>
      </w:r>
      <w:proofErr w:type="spellEnd"/>
      <w:r>
        <w:t xml:space="preserve"> criadas pela comunidade</w:t>
      </w:r>
      <w:bookmarkEnd w:id="55"/>
    </w:p>
    <w:p w14:paraId="39455607" w14:textId="77777777" w:rsidR="008419D9" w:rsidRDefault="00D34F08">
      <w:pPr>
        <w:spacing w:line="360" w:lineRule="auto"/>
        <w:rPr>
          <w:color w:val="000000" w:themeColor="text1"/>
        </w:rPr>
      </w:pPr>
      <w:r>
        <w:rPr>
          <w:color w:val="000000" w:themeColor="text1"/>
        </w:rPr>
        <w:tab/>
      </w:r>
    </w:p>
    <w:p w14:paraId="34020AC2" w14:textId="77777777" w:rsidR="008419D9" w:rsidRDefault="008419D9">
      <w:pPr>
        <w:rPr>
          <w:b/>
          <w:color w:val="FF0000"/>
        </w:rPr>
      </w:pPr>
    </w:p>
    <w:p w14:paraId="4D638181" w14:textId="77777777" w:rsidR="008419D9" w:rsidRDefault="00D34F08">
      <w:pPr>
        <w:pStyle w:val="Titulo2"/>
      </w:pPr>
      <w:bookmarkStart w:id="56" w:name="_Toc513052827"/>
      <w:r>
        <w:t xml:space="preserve">3.3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56"/>
    </w:p>
    <w:p w14:paraId="7D6C0135" w14:textId="77777777" w:rsidR="008419D9" w:rsidRDefault="008419D9">
      <w:pPr>
        <w:rPr>
          <w:b/>
          <w:color w:val="FF0000"/>
        </w:rPr>
      </w:pPr>
    </w:p>
    <w:p w14:paraId="33775C2B" w14:textId="77777777" w:rsidR="008419D9" w:rsidRDefault="008419D9"/>
    <w:p w14:paraId="0517B8AA" w14:textId="77777777" w:rsidR="008419D9" w:rsidRDefault="00D34F08">
      <w:pPr>
        <w:spacing w:line="360" w:lineRule="auto"/>
        <w:jc w:val="both"/>
      </w:pPr>
      <w:r>
        <w:tab/>
        <w:t xml:space="preserve">O serviço SQS da AWS oferece hospedagem de filas altamente escalável para armazenamento de mensagens, com tamanho máximo de 256 </w:t>
      </w:r>
      <w:proofErr w:type="spellStart"/>
      <w:r>
        <w:t>kb</w:t>
      </w:r>
      <w:proofErr w:type="spellEnd"/>
      <w:r>
        <w:t xml:space="preserve"> cada, na medida em que trafegam entre aplicativos ou micro serviços. Movimenta dados entre os componentes distribuídos do aplicativo e ajuda a desacoplá-los. Este é um papel fundamental para permitir escalonar serviços menores que compõe um projeto grande e de alta complexidade.</w:t>
      </w:r>
    </w:p>
    <w:p w14:paraId="7A13F977" w14:textId="77777777" w:rsidR="008419D9" w:rsidRDefault="00D34F08">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entre estes tipos de filas que são: Ordenamento da Entrega e a Duplicidade de Processamento.</w:t>
      </w:r>
    </w:p>
    <w:p w14:paraId="6B5654C5" w14:textId="77777777" w:rsidR="008419D9" w:rsidRDefault="00D34F08">
      <w:pPr>
        <w:spacing w:line="360" w:lineRule="auto"/>
        <w:ind w:firstLine="720"/>
        <w:jc w:val="both"/>
      </w:pPr>
      <w:r>
        <w:lastRenderedPageBreak/>
        <w:t>Na FIFO, a ordem que as mensagens são enviadas e recebidas é preservada. Ademais, garante que uma mensagem seja entregue uma única vez, permanecendo disponível até que o consumidor a processe e a exclua. Não existem duplicações introduzidas neste tipo de fila.</w:t>
      </w:r>
    </w:p>
    <w:p w14:paraId="69FF0439" w14:textId="77777777" w:rsidR="008419D9" w:rsidRDefault="00D34F08">
      <w:pPr>
        <w:spacing w:line="360" w:lineRule="auto"/>
        <w:jc w:val="both"/>
      </w:pPr>
      <w:r>
        <w:rPr>
          <w:i/>
        </w:rPr>
        <w:tab/>
      </w:r>
      <w:r>
        <w:t>A respeito do tipo Standard, 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14:paraId="7751E5E1" w14:textId="77777777" w:rsidR="008419D9" w:rsidRDefault="00D34F08">
      <w:pPr>
        <w:spacing w:line="360" w:lineRule="auto"/>
        <w:jc w:val="both"/>
      </w:pPr>
      <w:r>
        <w:rPr>
          <w:b/>
          <w:color w:val="FF0000"/>
        </w:rPr>
        <w:tab/>
      </w:r>
      <w:r>
        <w:t xml:space="preserve">O custo para a criação de fila é gratuito. O valor é cobrado por número de solicitações (primeiro 1 milhão é gratuito) enviadas e também por gigabytes de transferência de dados caso seja para uma instância EC2 de uma região distinta da qual a fila foi criada. O tipo </w:t>
      </w:r>
      <w:proofErr w:type="spellStart"/>
      <w:r>
        <w:rPr>
          <w:i/>
        </w:rPr>
        <w:t>first</w:t>
      </w:r>
      <w:proofErr w:type="spellEnd"/>
      <w:r>
        <w:rPr>
          <w:i/>
        </w:rPr>
        <w:t>-in-</w:t>
      </w:r>
      <w:proofErr w:type="spellStart"/>
      <w:r>
        <w:rPr>
          <w:i/>
        </w:rPr>
        <w:t>first</w:t>
      </w:r>
      <w:proofErr w:type="spellEnd"/>
      <w:r>
        <w:rPr>
          <w:i/>
        </w:rPr>
        <w:t>-out</w:t>
      </w:r>
      <w:r>
        <w:t xml:space="preserve">, por possuir os benefícios de sem duplicidade e a entrega de forma ordenada, possui o dobro do custo em relação a fila padrão. </w:t>
      </w:r>
    </w:p>
    <w:p w14:paraId="1BECED84" w14:textId="77777777" w:rsidR="008419D9" w:rsidRDefault="008419D9">
      <w:pPr>
        <w:rPr>
          <w:b/>
          <w:color w:val="FF0000"/>
        </w:rPr>
      </w:pPr>
    </w:p>
    <w:p w14:paraId="6B608F55" w14:textId="77777777" w:rsidR="008419D9" w:rsidRDefault="008419D9">
      <w:pPr>
        <w:rPr>
          <w:b/>
          <w:color w:val="FF0000"/>
        </w:rPr>
      </w:pPr>
    </w:p>
    <w:p w14:paraId="72679A6D" w14:textId="77777777" w:rsidR="008419D9" w:rsidRDefault="008419D9">
      <w:pPr>
        <w:rPr>
          <w:b/>
          <w:color w:val="FF0000"/>
        </w:rPr>
      </w:pPr>
    </w:p>
    <w:p w14:paraId="0B9C2CD4" w14:textId="77777777" w:rsidR="008419D9" w:rsidRDefault="008419D9">
      <w:pPr>
        <w:rPr>
          <w:b/>
          <w:color w:val="FF0000"/>
        </w:rPr>
      </w:pPr>
    </w:p>
    <w:p w14:paraId="017083C8" w14:textId="77777777" w:rsidR="008419D9" w:rsidRDefault="008419D9">
      <w:pPr>
        <w:rPr>
          <w:b/>
          <w:color w:val="FF0000"/>
        </w:rPr>
      </w:pPr>
    </w:p>
    <w:p w14:paraId="547C3D10" w14:textId="77777777" w:rsidR="008419D9" w:rsidRDefault="008419D9">
      <w:pPr>
        <w:rPr>
          <w:b/>
          <w:color w:val="FF0000"/>
        </w:rPr>
      </w:pPr>
    </w:p>
    <w:p w14:paraId="3D3F6B80" w14:textId="77777777" w:rsidR="008419D9" w:rsidRDefault="00D34F08">
      <w:pPr>
        <w:rPr>
          <w:b/>
          <w:sz w:val="48"/>
          <w:szCs w:val="48"/>
        </w:rPr>
      </w:pPr>
      <w:r>
        <w:rPr>
          <w:b/>
          <w:sz w:val="48"/>
          <w:szCs w:val="48"/>
        </w:rPr>
        <w:t>Capítulo 4</w:t>
      </w:r>
    </w:p>
    <w:p w14:paraId="450BE6E4" w14:textId="77777777" w:rsidR="008419D9" w:rsidRDefault="008419D9">
      <w:pPr>
        <w:rPr>
          <w:b/>
          <w:sz w:val="48"/>
          <w:szCs w:val="48"/>
        </w:rPr>
      </w:pPr>
    </w:p>
    <w:p w14:paraId="74A5870D" w14:textId="77777777" w:rsidR="008419D9" w:rsidRDefault="00D34F08">
      <w:pPr>
        <w:pStyle w:val="Ttulo1"/>
        <w:numPr>
          <w:ilvl w:val="0"/>
          <w:numId w:val="0"/>
        </w:numPr>
        <w:rPr>
          <w:rFonts w:ascii="Times New Roman" w:hAnsi="Times New Roman" w:cs="Times New Roman"/>
          <w:sz w:val="48"/>
          <w:szCs w:val="48"/>
        </w:rPr>
      </w:pPr>
      <w:bookmarkStart w:id="57" w:name="_Toc513052828"/>
      <w:proofErr w:type="spellStart"/>
      <w:r>
        <w:rPr>
          <w:rFonts w:ascii="Times New Roman" w:hAnsi="Times New Roman" w:cs="Times New Roman"/>
          <w:sz w:val="48"/>
          <w:szCs w:val="48"/>
        </w:rPr>
        <w:t>Machine</w:t>
      </w:r>
      <w:proofErr w:type="spellEnd"/>
      <w:r>
        <w:rPr>
          <w:rFonts w:ascii="Times New Roman" w:hAnsi="Times New Roman" w:cs="Times New Roman"/>
          <w:sz w:val="48"/>
          <w:szCs w:val="48"/>
        </w:rPr>
        <w:t xml:space="preserve"> Learning</w:t>
      </w:r>
      <w:bookmarkEnd w:id="57"/>
    </w:p>
    <w:p w14:paraId="0D3AEFD8" w14:textId="77777777" w:rsidR="008419D9" w:rsidRDefault="00D34F08">
      <w:pPr>
        <w:rPr>
          <w:b/>
          <w:sz w:val="48"/>
          <w:szCs w:val="48"/>
        </w:rPr>
      </w:pPr>
      <w:r>
        <w:rPr>
          <w:b/>
          <w:sz w:val="48"/>
          <w:szCs w:val="48"/>
        </w:rPr>
        <w:tab/>
      </w:r>
    </w:p>
    <w:p w14:paraId="290FD729" w14:textId="77777777" w:rsidR="008419D9" w:rsidRDefault="008419D9">
      <w:pPr>
        <w:rPr>
          <w:b/>
          <w:sz w:val="48"/>
          <w:szCs w:val="48"/>
        </w:rPr>
      </w:pPr>
    </w:p>
    <w:p w14:paraId="5FBE0161" w14:textId="77777777" w:rsidR="008419D9" w:rsidRDefault="00D34F08">
      <w:pPr>
        <w:pStyle w:val="Titulo2"/>
      </w:pPr>
      <w:bookmarkStart w:id="58" w:name="_Toc513052829"/>
      <w:r>
        <w:t>4.1 - Introdução</w:t>
      </w:r>
      <w:bookmarkEnd w:id="58"/>
    </w:p>
    <w:p w14:paraId="1747DD01" w14:textId="77777777" w:rsidR="008419D9" w:rsidRDefault="008419D9"/>
    <w:p w14:paraId="3AF61F05" w14:textId="77777777" w:rsidR="008419D9" w:rsidRDefault="008419D9"/>
    <w:p w14:paraId="0F10CA60" w14:textId="77777777" w:rsidR="008419D9" w:rsidRDefault="00D34F08">
      <w:pPr>
        <w:spacing w:line="360" w:lineRule="auto"/>
        <w:jc w:val="both"/>
      </w:pPr>
      <w:r>
        <w:tab/>
        <w:t xml:space="preserve">O </w:t>
      </w:r>
      <w:proofErr w:type="spellStart"/>
      <w:r>
        <w:rPr>
          <w:i/>
        </w:rPr>
        <w:t>Machine</w:t>
      </w:r>
      <w:proofErr w:type="spellEnd"/>
      <w:r>
        <w:rPr>
          <w:i/>
        </w:rPr>
        <w:t xml:space="preserve"> Learning</w:t>
      </w:r>
      <w:r>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14:paraId="12308A43" w14:textId="77777777" w:rsidR="008419D9" w:rsidRDefault="00D34F08">
      <w:pPr>
        <w:spacing w:line="360" w:lineRule="auto"/>
        <w:jc w:val="both"/>
      </w:pPr>
      <w:r>
        <w:lastRenderedPageBreak/>
        <w:tab/>
        <w:t xml:space="preserve">Apesar de aparentar ser um assunto recente da área da ciência da computação, as primeiras menções a este subcampo e também da Inteligência Artificial ocorreram na década de 1950, sendo Arthur Samuel [28] o primeiro que temos conhecimento de escrever um programa de ordenação com a habilidade de aprendizagem. </w:t>
      </w:r>
    </w:p>
    <w:p w14:paraId="6B34E775" w14:textId="77777777" w:rsidR="008419D9" w:rsidRDefault="00D34F08">
      <w:pPr>
        <w:spacing w:line="360" w:lineRule="auto"/>
        <w:jc w:val="both"/>
      </w:pPr>
      <w:r>
        <w:tab/>
        <w:t>A tecnologia, assim como todas as outras, passou por momentos de crescimento exponencial e também de fases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obtém o prestígio de volta.</w:t>
      </w:r>
    </w:p>
    <w:p w14:paraId="67A05967" w14:textId="77777777" w:rsidR="008419D9" w:rsidRDefault="00D34F08">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14:paraId="0D92C5D3" w14:textId="77777777" w:rsidR="008419D9" w:rsidRDefault="00D34F08">
      <w:pPr>
        <w:spacing w:line="360" w:lineRule="auto"/>
        <w:jc w:val="both"/>
      </w:pPr>
      <w:r>
        <w:tab/>
        <w:t xml:space="preserve">Hoje, podemos não perceber, mas existem algoritmos de aprendizado de máquina sendo aplicados a todo momento e na maioria das tarefas relacionadas ao uso de dispositivos tecnológicos. Ao entrar na caixa de entrada do endereço eletrônico, há </w:t>
      </w:r>
      <w:proofErr w:type="spellStart"/>
      <w:r>
        <w:rPr>
          <w:i/>
        </w:rPr>
        <w:t>Machine</w:t>
      </w:r>
      <w:proofErr w:type="spellEnd"/>
      <w:r>
        <w:rPr>
          <w:i/>
        </w:rPr>
        <w:t xml:space="preserve"> Learning</w:t>
      </w:r>
      <w:r>
        <w:t xml:space="preserve"> sendo aplicado para categorizar algumas mensagens como </w:t>
      </w:r>
      <w:r>
        <w:rPr>
          <w:i/>
        </w:rPr>
        <w:t>spam</w:t>
      </w:r>
      <w:r>
        <w:t>, promoções, fóruns etc. Quando visita uma rede social, todo o feed de notícias foi processado por algoritmos que procuram identificar quais são as melhores notícias para serem exibidas. Os algoritmos estão em constante aprendizado a fim de entregar o melhor resultado possível em qualquer intervalo de tempo.</w:t>
      </w:r>
    </w:p>
    <w:p w14:paraId="52BBD75D" w14:textId="77777777" w:rsidR="008419D9" w:rsidRDefault="00D34F08">
      <w:pPr>
        <w:spacing w:line="360" w:lineRule="auto"/>
        <w:jc w:val="both"/>
      </w:pPr>
      <w:r>
        <w:tab/>
        <w:t xml:space="preserve">A empresa de consultoria </w:t>
      </w:r>
      <w:proofErr w:type="spellStart"/>
      <w:r>
        <w:rPr>
          <w:i/>
        </w:rPr>
        <w:t>Gartner</w:t>
      </w:r>
      <w:proofErr w:type="spellEnd"/>
      <w:r>
        <w:rPr>
          <w:i/>
        </w:rPr>
        <w:t xml:space="preserve"> </w:t>
      </w:r>
      <w:proofErr w:type="spellStart"/>
      <w:r>
        <w:rPr>
          <w:i/>
        </w:rPr>
        <w:t>Group</w:t>
      </w:r>
      <w:proofErr w:type="spellEnd"/>
      <w:r>
        <w:t>, além de desenvolver tecnologias relacionadas a introspecção necessária para seus clientes tomarem suas decisões todos os dias,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 </w:t>
      </w:r>
      <w:r>
        <w:t>[11]. Trata-se de um gráfico que representa a maturidade, adoção e aplicação social de tecnologias emergentes para um determinado ano.</w:t>
      </w:r>
    </w:p>
    <w:p w14:paraId="0B41EEF8" w14:textId="77777777" w:rsidR="008419D9" w:rsidRDefault="00D34F08">
      <w:pPr>
        <w:spacing w:line="360" w:lineRule="auto"/>
        <w:jc w:val="both"/>
      </w:pPr>
      <w:r>
        <w:tab/>
      </w:r>
    </w:p>
    <w:p w14:paraId="7B794DF2" w14:textId="77777777" w:rsidR="008419D9" w:rsidRDefault="00D34F08">
      <w:pPr>
        <w:keepNext/>
        <w:spacing w:line="360" w:lineRule="auto"/>
        <w:jc w:val="both"/>
      </w:pPr>
      <w:r>
        <w:rPr>
          <w:noProof/>
        </w:rPr>
        <w:lastRenderedPageBreak/>
        <w:drawing>
          <wp:inline distT="0" distB="0" distL="0" distR="0" wp14:anchorId="095B031C" wp14:editId="039309C4">
            <wp:extent cx="5400040" cy="3680460"/>
            <wp:effectExtent l="0" t="0" r="0" b="0"/>
            <wp:docPr id="2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pic:cNvPicPr>
                      <a:picLocks noChangeAspect="1" noChangeArrowheads="1"/>
                    </pic:cNvPicPr>
                  </pic:nvPicPr>
                  <pic:blipFill>
                    <a:blip r:embed="rId28"/>
                    <a:stretch>
                      <a:fillRect/>
                    </a:stretch>
                  </pic:blipFill>
                  <pic:spPr bwMode="auto">
                    <a:xfrm>
                      <a:off x="0" y="0"/>
                      <a:ext cx="5400040" cy="3680460"/>
                    </a:xfrm>
                    <a:prstGeom prst="rect">
                      <a:avLst/>
                    </a:prstGeom>
                  </pic:spPr>
                </pic:pic>
              </a:graphicData>
            </a:graphic>
          </wp:inline>
        </w:drawing>
      </w:r>
    </w:p>
    <w:p w14:paraId="77B04368" w14:textId="05F05E15" w:rsidR="008419D9" w:rsidRDefault="00D34F08">
      <w:pPr>
        <w:pStyle w:val="Legenda"/>
        <w:jc w:val="center"/>
      </w:pPr>
      <w:bookmarkStart w:id="59" w:name="_Toc512783315"/>
      <w:bookmarkStart w:id="60" w:name="_Toc513052781"/>
      <w:r>
        <w:t xml:space="preserve">Figura </w:t>
      </w:r>
      <w:r>
        <w:fldChar w:fldCharType="begin"/>
      </w:r>
      <w:r>
        <w:instrText>SEQ Figura \* ARABIC</w:instrText>
      </w:r>
      <w:r>
        <w:fldChar w:fldCharType="separate"/>
      </w:r>
      <w:r w:rsidR="00950CA4">
        <w:rPr>
          <w:noProof/>
        </w:rPr>
        <w:t>19</w:t>
      </w:r>
      <w:r>
        <w:fldChar w:fldCharType="end"/>
      </w:r>
      <w:bookmarkEnd w:id="59"/>
      <w:r>
        <w:t xml:space="preserve"> Gráfico de 2017 do </w:t>
      </w:r>
      <w:proofErr w:type="spellStart"/>
      <w:r>
        <w:t>Gartner</w:t>
      </w:r>
      <w:proofErr w:type="spellEnd"/>
      <w:r>
        <w:t xml:space="preserve"> Hype </w:t>
      </w:r>
      <w:proofErr w:type="spellStart"/>
      <w:r>
        <w:t>Cycle</w:t>
      </w:r>
      <w:proofErr w:type="spellEnd"/>
      <w:r>
        <w:t xml:space="preserve"> for </w:t>
      </w:r>
      <w:proofErr w:type="spellStart"/>
      <w:r>
        <w:t>Emerging</w:t>
      </w:r>
      <w:proofErr w:type="spellEnd"/>
      <w:r>
        <w:t xml:space="preserve"> Technologies</w:t>
      </w:r>
      <w:bookmarkEnd w:id="60"/>
    </w:p>
    <w:p w14:paraId="4016EEC8" w14:textId="77777777" w:rsidR="008419D9" w:rsidRDefault="00D34F08">
      <w:pPr>
        <w:spacing w:line="360" w:lineRule="auto"/>
      </w:pPr>
      <w:r>
        <w:tab/>
      </w:r>
    </w:p>
    <w:p w14:paraId="4AD34E31" w14:textId="77777777" w:rsidR="008419D9" w:rsidRDefault="00D34F08">
      <w:pPr>
        <w:spacing w:line="360" w:lineRule="auto"/>
        <w:jc w:val="both"/>
      </w:pPr>
      <w:r>
        <w:tab/>
        <w:t>A Figura 19</w:t>
      </w:r>
      <w:r>
        <w:rPr>
          <w:b/>
          <w:color w:val="FF0000"/>
        </w:rPr>
        <w:t xml:space="preserve"> </w:t>
      </w:r>
      <w:r>
        <w:t>apresenta que em 2017 foi o ápice de temas relacionados a Aprendizado de Máquina, desde da sua adoção ao mercado à divulgação de estudos relevantes para atrair o interesse das empresas e das pessoas de forma geral.</w:t>
      </w:r>
    </w:p>
    <w:p w14:paraId="276B77FB" w14:textId="77777777" w:rsidR="008419D9" w:rsidRDefault="008419D9"/>
    <w:p w14:paraId="60E6AB47" w14:textId="77777777" w:rsidR="008419D9" w:rsidRDefault="008419D9"/>
    <w:p w14:paraId="0C45AD7F" w14:textId="77777777" w:rsidR="008419D9" w:rsidRDefault="008419D9"/>
    <w:p w14:paraId="681D876C" w14:textId="77777777" w:rsidR="008419D9" w:rsidRDefault="008419D9"/>
    <w:p w14:paraId="4FE13378" w14:textId="77777777" w:rsidR="008419D9" w:rsidRDefault="00D34F08">
      <w:pPr>
        <w:pStyle w:val="Titulo2"/>
      </w:pPr>
      <w:bookmarkStart w:id="61" w:name="_Toc513052830"/>
      <w:r>
        <w:t xml:space="preserve">4.2 - </w:t>
      </w:r>
      <w:proofErr w:type="spellStart"/>
      <w:r>
        <w:t>Long</w:t>
      </w:r>
      <w:proofErr w:type="spellEnd"/>
      <w:r>
        <w:t xml:space="preserve"> Short-</w:t>
      </w:r>
      <w:proofErr w:type="spellStart"/>
      <w:r>
        <w:t>Term</w:t>
      </w:r>
      <w:proofErr w:type="spellEnd"/>
      <w:r>
        <w:t xml:space="preserve"> </w:t>
      </w:r>
      <w:proofErr w:type="spellStart"/>
      <w:r>
        <w:t>Memory</w:t>
      </w:r>
      <w:bookmarkEnd w:id="61"/>
      <w:proofErr w:type="spellEnd"/>
    </w:p>
    <w:p w14:paraId="0D805864" w14:textId="77777777" w:rsidR="008419D9" w:rsidRDefault="008419D9"/>
    <w:p w14:paraId="0FCBA6FC" w14:textId="77777777" w:rsidR="008419D9" w:rsidRDefault="008419D9"/>
    <w:p w14:paraId="12D1BCEF" w14:textId="77777777" w:rsidR="008419D9" w:rsidRDefault="00D34F08">
      <w:pPr>
        <w:spacing w:line="360" w:lineRule="auto"/>
        <w:jc w:val="both"/>
      </w:pPr>
      <w:r>
        <w:tab/>
        <w:t xml:space="preserve">Os modelos computacionais inspirados pelo funcionamento do sistema nervoso central são conhecidos como Redes Neurais. Um dos tipos de redes neurais que existe é a </w:t>
      </w:r>
      <w:proofErr w:type="spellStart"/>
      <w:r>
        <w:rPr>
          <w:i/>
        </w:rPr>
        <w:t>Long</w:t>
      </w:r>
      <w:proofErr w:type="spellEnd"/>
      <w:r>
        <w:rPr>
          <w:i/>
        </w:rPr>
        <w:t xml:space="preserve"> Short-</w:t>
      </w:r>
      <w:proofErr w:type="spellStart"/>
      <w:r>
        <w:rPr>
          <w:i/>
        </w:rPr>
        <w:t>Term</w:t>
      </w:r>
      <w:proofErr w:type="spellEnd"/>
      <w:r>
        <w:rPr>
          <w:i/>
        </w:rPr>
        <w:t xml:space="preserve"> </w:t>
      </w:r>
      <w:proofErr w:type="spellStart"/>
      <w:r>
        <w:rPr>
          <w:i/>
        </w:rPr>
        <w:t>Memory</w:t>
      </w:r>
      <w:proofErr w:type="spellEnd"/>
      <w:r>
        <w:t>, mais conhecida como LSTM. É um tipo de rede neural recorrente que pode aprender a depender da ordem dos itens em uma determinada sequência. O fato de ser “recorrente” significa que este modelo utiliza a própria saída de um determinado período como entrada para uma próxima sequência de amostras, ou seja, possui habilidade de armazenar memória.</w:t>
      </w:r>
    </w:p>
    <w:p w14:paraId="1349D6D2" w14:textId="77777777" w:rsidR="008419D9" w:rsidRDefault="00D34F08">
      <w:pPr>
        <w:spacing w:line="360" w:lineRule="auto"/>
        <w:jc w:val="both"/>
      </w:pPr>
      <w:r>
        <w:tab/>
        <w:t xml:space="preserve">A LSTM é bastante utilizada quando o desafio está relacionado com aprendizagem do passado para prever o presente e o futuro. Alguns exemplos bem </w:t>
      </w:r>
      <w:r>
        <w:lastRenderedPageBreak/>
        <w:t xml:space="preserve">comuns são: a previsão da cifra de uma determinada ação na bolsa de valores, previsão de chuva dadas diversas </w:t>
      </w:r>
      <w:proofErr w:type="spellStart"/>
      <w:r>
        <w:rPr>
          <w:i/>
        </w:rPr>
        <w:t>features</w:t>
      </w:r>
      <w:proofErr w:type="spellEnd"/>
      <w:r>
        <w:t>, previsão da próxima palavra ao digitar um conjunto de termos etc.</w:t>
      </w:r>
    </w:p>
    <w:p w14:paraId="12C30065" w14:textId="77777777" w:rsidR="008419D9" w:rsidRDefault="00D34F08">
      <w:pPr>
        <w:spacing w:line="360" w:lineRule="auto"/>
        <w:jc w:val="both"/>
      </w:pPr>
      <w:r>
        <w:tab/>
        <w:t xml:space="preserve"> O modelo padrão de uma simples rede neural recorrente é apresentado na Figura 20:</w:t>
      </w:r>
    </w:p>
    <w:p w14:paraId="5DF2EED1" w14:textId="77777777" w:rsidR="008419D9" w:rsidRDefault="00D34F08">
      <w:pPr>
        <w:keepNext/>
        <w:spacing w:line="360" w:lineRule="auto"/>
        <w:jc w:val="both"/>
      </w:pPr>
      <w:r>
        <w:tab/>
      </w:r>
      <w:r>
        <w:tab/>
      </w:r>
      <w:r>
        <w:rPr>
          <w:noProof/>
        </w:rPr>
        <w:drawing>
          <wp:inline distT="0" distB="0" distL="0" distR="0" wp14:anchorId="3AEA4758" wp14:editId="48BFDC13">
            <wp:extent cx="4295775" cy="3200400"/>
            <wp:effectExtent l="0" t="0" r="0" b="0"/>
            <wp:docPr id="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1"/>
                    <pic:cNvPicPr>
                      <a:picLocks noChangeAspect="1" noChangeArrowheads="1"/>
                    </pic:cNvPicPr>
                  </pic:nvPicPr>
                  <pic:blipFill>
                    <a:blip r:embed="rId29"/>
                    <a:stretch>
                      <a:fillRect/>
                    </a:stretch>
                  </pic:blipFill>
                  <pic:spPr bwMode="auto">
                    <a:xfrm>
                      <a:off x="0" y="0"/>
                      <a:ext cx="4295775" cy="3200400"/>
                    </a:xfrm>
                    <a:prstGeom prst="rect">
                      <a:avLst/>
                    </a:prstGeom>
                  </pic:spPr>
                </pic:pic>
              </a:graphicData>
            </a:graphic>
          </wp:inline>
        </w:drawing>
      </w:r>
    </w:p>
    <w:p w14:paraId="4BC0B6BF" w14:textId="5C8B60EF" w:rsidR="008419D9" w:rsidRDefault="00D34F08">
      <w:pPr>
        <w:pStyle w:val="Legenda"/>
        <w:jc w:val="center"/>
      </w:pPr>
      <w:bookmarkStart w:id="62" w:name="_Toc512783316"/>
      <w:bookmarkStart w:id="63" w:name="_Toc513052782"/>
      <w:r>
        <w:t xml:space="preserve">Figura </w:t>
      </w:r>
      <w:r>
        <w:fldChar w:fldCharType="begin"/>
      </w:r>
      <w:r>
        <w:instrText>SEQ Figura \* ARABIC</w:instrText>
      </w:r>
      <w:r>
        <w:fldChar w:fldCharType="separate"/>
      </w:r>
      <w:r w:rsidR="00950CA4">
        <w:rPr>
          <w:noProof/>
        </w:rPr>
        <w:t>20</w:t>
      </w:r>
      <w:r>
        <w:fldChar w:fldCharType="end"/>
      </w:r>
      <w:bookmarkEnd w:id="62"/>
      <w:r>
        <w:t xml:space="preserve"> Modelo padrão de uma rede neural recorrente [17]</w:t>
      </w:r>
      <w:bookmarkEnd w:id="63"/>
    </w:p>
    <w:p w14:paraId="3B2F89AA" w14:textId="77777777" w:rsidR="008419D9" w:rsidRDefault="008419D9">
      <w:pPr>
        <w:pStyle w:val="Legenda"/>
        <w:jc w:val="center"/>
      </w:pPr>
    </w:p>
    <w:p w14:paraId="29C11527" w14:textId="77777777" w:rsidR="008419D9" w:rsidRDefault="00D34F08">
      <w:pPr>
        <w:pStyle w:val="Legenda"/>
        <w:rPr>
          <w:i w:val="0"/>
        </w:rPr>
      </w:pPr>
      <w:r>
        <w:rPr>
          <w:i w:val="0"/>
        </w:rPr>
        <w:tab/>
      </w:r>
    </w:p>
    <w:p w14:paraId="6F553D33" w14:textId="77777777" w:rsidR="008419D9" w:rsidRDefault="00D34F08">
      <w:pPr>
        <w:spacing w:line="360" w:lineRule="auto"/>
        <w:jc w:val="both"/>
      </w:pPr>
      <w:r>
        <w:tab/>
        <w:t xml:space="preserve">Este tipo de modelo não é </w:t>
      </w:r>
      <w:r>
        <w:rPr>
          <w:i/>
        </w:rPr>
        <w:t>Feed-</w:t>
      </w:r>
      <w:proofErr w:type="spellStart"/>
      <w:r>
        <w:rPr>
          <w:i/>
        </w:rPr>
        <w:t>Forward</w:t>
      </w:r>
      <w:proofErr w:type="spellEnd"/>
      <w:r>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14:paraId="3419CB09" w14:textId="77777777" w:rsidR="008419D9" w:rsidRDefault="00D34F08">
      <w:pPr>
        <w:spacing w:line="360" w:lineRule="auto"/>
        <w:jc w:val="both"/>
      </w:pPr>
      <w:r>
        <w:tab/>
        <w:t xml:space="preserve">O ponto que possui o maior destaque em redes neurais recorrentes (RNN) é de ser capaz de conectar informações anteriores à tarefa atual, porém não é sempre uma tarefa eficaz.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t>RNNs</w:t>
      </w:r>
      <w:proofErr w:type="spellEnd"/>
      <w:r>
        <w:t xml:space="preserve"> podem aprender com uma precisão bastante satisfatória.</w:t>
      </w:r>
    </w:p>
    <w:p w14:paraId="5C8ED556" w14:textId="77777777" w:rsidR="008419D9" w:rsidRDefault="00D34F08">
      <w:pPr>
        <w:spacing w:line="360" w:lineRule="auto"/>
        <w:jc w:val="both"/>
      </w:pPr>
      <w:r>
        <w:lastRenderedPageBreak/>
        <w:tab/>
        <w:t>Mas também há casos em que se precisa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a questão é como a RNN poderá adquirir este tipo de habilidade.</w:t>
      </w:r>
    </w:p>
    <w:p w14:paraId="6E9B1F81" w14:textId="77777777" w:rsidR="008419D9" w:rsidRDefault="00D34F08">
      <w:pPr>
        <w:spacing w:line="360" w:lineRule="auto"/>
        <w:jc w:val="both"/>
      </w:pPr>
      <w:r>
        <w:tab/>
        <w:t xml:space="preserve">À medida que o espaço da informação relevante aumenta, as </w:t>
      </w:r>
      <w:proofErr w:type="spellStart"/>
      <w:r>
        <w:t>RNNs</w:t>
      </w:r>
      <w:proofErr w:type="spellEnd"/>
      <w:r>
        <w:t xml:space="preserve"> não conseguem aprender a conectar a informação, neste caso, da pessoa nascer no Brasil e saber falar o idioma português com fluência. A fim de suprir este problema encontrado no modelo padrão de RNN é que foi desenvolvida a LSTM, em português, as redes de memória de longo prazo.</w:t>
      </w:r>
    </w:p>
    <w:p w14:paraId="50147AD8" w14:textId="77777777" w:rsidR="008419D9" w:rsidRDefault="00D34F08">
      <w:pPr>
        <w:spacing w:line="360" w:lineRule="auto"/>
        <w:jc w:val="both"/>
      </w:pPr>
      <w:r>
        <w:tab/>
        <w:t xml:space="preserve">A LSTM é um tipo especial de RNN capaz de aprender dependências de longo prazo. Elas foram introduzidas por </w:t>
      </w:r>
      <w:proofErr w:type="spellStart"/>
      <w:r>
        <w:t>Hochreiter</w:t>
      </w:r>
      <w:proofErr w:type="spellEnd"/>
      <w:r>
        <w:t xml:space="preserve"> (1991) [12] e </w:t>
      </w:r>
      <w:proofErr w:type="spellStart"/>
      <w:r>
        <w:t>Bengio</w:t>
      </w:r>
      <w:proofErr w:type="spellEnd"/>
      <w:r>
        <w:t xml:space="preserve">, et al. (1994) </w:t>
      </w:r>
    </w:p>
    <w:p w14:paraId="3CB9885C" w14:textId="77777777" w:rsidR="008419D9" w:rsidRDefault="00D34F08">
      <w:pPr>
        <w:spacing w:line="360" w:lineRule="auto"/>
        <w:jc w:val="both"/>
      </w:pPr>
      <w:r>
        <w:t>[13], funcionando muito bem em uma grande variedade de problemas, e agora são amplamente utilizadas.</w:t>
      </w:r>
    </w:p>
    <w:p w14:paraId="34B10DBC" w14:textId="77777777" w:rsidR="008419D9" w:rsidRDefault="00D34F08">
      <w:pPr>
        <w:spacing w:line="360" w:lineRule="auto"/>
        <w:jc w:val="both"/>
      </w:pPr>
      <w:r>
        <w:tab/>
        <w:t xml:space="preserve">Estas redes foram projetadas para saberem lidar com os problemas que as </w:t>
      </w:r>
      <w:proofErr w:type="spellStart"/>
      <w:r>
        <w:t>RNNs</w:t>
      </w:r>
      <w:proofErr w:type="spellEnd"/>
      <w:r>
        <w:t xml:space="preserve"> padrões não conseguem. O módulo que está diretamente relacionado com o loop existentes em modelos que não são </w:t>
      </w:r>
      <w:r>
        <w:rPr>
          <w:i/>
        </w:rPr>
        <w:t>Feed-</w:t>
      </w:r>
      <w:proofErr w:type="spellStart"/>
      <w:r>
        <w:rPr>
          <w:i/>
        </w:rPr>
        <w:t>Forwards</w:t>
      </w:r>
      <w:proofErr w:type="spellEnd"/>
      <w:r>
        <w:t>, tem uma estrutura diferente e mais complexa.</w:t>
      </w:r>
    </w:p>
    <w:p w14:paraId="0768B6BF" w14:textId="77777777" w:rsidR="008419D9" w:rsidRDefault="008419D9">
      <w:pPr>
        <w:spacing w:line="360" w:lineRule="auto"/>
        <w:jc w:val="both"/>
      </w:pPr>
    </w:p>
    <w:p w14:paraId="573781DF" w14:textId="77777777" w:rsidR="008419D9" w:rsidRDefault="00D34F08">
      <w:pPr>
        <w:keepNext/>
        <w:spacing w:line="360" w:lineRule="auto"/>
        <w:jc w:val="both"/>
      </w:pPr>
      <w:r>
        <w:rPr>
          <w:noProof/>
        </w:rPr>
        <w:drawing>
          <wp:inline distT="0" distB="0" distL="0" distR="0" wp14:anchorId="036AAE55" wp14:editId="2EAE95CC">
            <wp:extent cx="5400040" cy="2095500"/>
            <wp:effectExtent l="0" t="0" r="0" b="0"/>
            <wp:docPr id="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2"/>
                    <pic:cNvPicPr>
                      <a:picLocks noChangeAspect="1" noChangeArrowheads="1"/>
                    </pic:cNvPicPr>
                  </pic:nvPicPr>
                  <pic:blipFill>
                    <a:blip r:embed="rId30"/>
                    <a:stretch>
                      <a:fillRect/>
                    </a:stretch>
                  </pic:blipFill>
                  <pic:spPr bwMode="auto">
                    <a:xfrm>
                      <a:off x="0" y="0"/>
                      <a:ext cx="5400040" cy="2095500"/>
                    </a:xfrm>
                    <a:prstGeom prst="rect">
                      <a:avLst/>
                    </a:prstGeom>
                  </pic:spPr>
                </pic:pic>
              </a:graphicData>
            </a:graphic>
          </wp:inline>
        </w:drawing>
      </w:r>
    </w:p>
    <w:p w14:paraId="077E229B" w14:textId="09EE2702" w:rsidR="008419D9" w:rsidRDefault="00D34F08">
      <w:pPr>
        <w:pStyle w:val="Legenda"/>
        <w:jc w:val="center"/>
      </w:pPr>
      <w:bookmarkStart w:id="64" w:name="_Toc512783317"/>
      <w:bookmarkStart w:id="65" w:name="_Toc513052783"/>
      <w:r>
        <w:t xml:space="preserve">Figura </w:t>
      </w:r>
      <w:r>
        <w:fldChar w:fldCharType="begin"/>
      </w:r>
      <w:r>
        <w:instrText>SEQ Figura \* ARABIC</w:instrText>
      </w:r>
      <w:r>
        <w:fldChar w:fldCharType="separate"/>
      </w:r>
      <w:r w:rsidR="00950CA4">
        <w:rPr>
          <w:noProof/>
        </w:rPr>
        <w:t>21</w:t>
      </w:r>
      <w:r>
        <w:fldChar w:fldCharType="end"/>
      </w:r>
      <w:bookmarkEnd w:id="64"/>
      <w:r>
        <w:t xml:space="preserve"> Modelo padrão de uma rede LSTM [18]</w:t>
      </w:r>
      <w:bookmarkEnd w:id="65"/>
    </w:p>
    <w:p w14:paraId="0D023894" w14:textId="77777777" w:rsidR="008419D9" w:rsidRDefault="008419D9">
      <w:pPr>
        <w:pStyle w:val="Legenda"/>
        <w:jc w:val="center"/>
      </w:pPr>
    </w:p>
    <w:p w14:paraId="294135F2" w14:textId="77777777" w:rsidR="008419D9" w:rsidRDefault="00D34F08">
      <w:pPr>
        <w:pStyle w:val="Legenda"/>
        <w:spacing w:line="360" w:lineRule="auto"/>
        <w:jc w:val="both"/>
        <w:rPr>
          <w:i w:val="0"/>
        </w:rPr>
      </w:pPr>
      <w:r>
        <w:rPr>
          <w:i w:val="0"/>
        </w:rPr>
        <w:tab/>
        <w:t xml:space="preserve">Na figura acima, cada linha carrega um vetor inteiro de informação, desde a saída de um nó até as entradas dos demais. Os círculos de coloração rosada representam </w:t>
      </w:r>
      <w:r>
        <w:rPr>
          <w:i w:val="0"/>
        </w:rPr>
        <w:lastRenderedPageBreak/>
        <w:t>operações pontuais que são executadas e, em relação as caixas de cor amarela, são camadas de redes neurais aprendidas. As linhas de fusão denotam concatenação, enquanto uma linha de bifurcação denote seu conteúdo sendo copiado e as cópias indo para diferentes locais.</w:t>
      </w:r>
    </w:p>
    <w:p w14:paraId="45BF56E3" w14:textId="77777777" w:rsidR="008419D9" w:rsidRDefault="00D34F08">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 22. </w:t>
      </w:r>
    </w:p>
    <w:p w14:paraId="5875115D" w14:textId="77777777" w:rsidR="008419D9" w:rsidRDefault="00D34F08">
      <w:pPr>
        <w:pStyle w:val="Legenda"/>
        <w:keepNext/>
        <w:spacing w:line="360" w:lineRule="auto"/>
        <w:jc w:val="center"/>
      </w:pPr>
      <w:r>
        <w:rPr>
          <w:noProof/>
        </w:rPr>
        <w:drawing>
          <wp:inline distT="0" distB="0" distL="0" distR="0" wp14:anchorId="7AB57F4F" wp14:editId="1FE1EF7D">
            <wp:extent cx="5400040" cy="2073910"/>
            <wp:effectExtent l="0" t="0" r="0" b="0"/>
            <wp:docPr id="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4"/>
                    <pic:cNvPicPr>
                      <a:picLocks noChangeAspect="1" noChangeArrowheads="1"/>
                    </pic:cNvPicPr>
                  </pic:nvPicPr>
                  <pic:blipFill>
                    <a:blip r:embed="rId31"/>
                    <a:stretch>
                      <a:fillRect/>
                    </a:stretch>
                  </pic:blipFill>
                  <pic:spPr bwMode="auto">
                    <a:xfrm>
                      <a:off x="0" y="0"/>
                      <a:ext cx="5400040" cy="2073910"/>
                    </a:xfrm>
                    <a:prstGeom prst="rect">
                      <a:avLst/>
                    </a:prstGeom>
                  </pic:spPr>
                </pic:pic>
              </a:graphicData>
            </a:graphic>
          </wp:inline>
        </w:drawing>
      </w:r>
    </w:p>
    <w:p w14:paraId="1E2800E4" w14:textId="51BED239" w:rsidR="008419D9" w:rsidRDefault="00D34F08">
      <w:pPr>
        <w:pStyle w:val="Legenda"/>
        <w:jc w:val="center"/>
      </w:pPr>
      <w:bookmarkStart w:id="66" w:name="_Toc512783318"/>
      <w:bookmarkStart w:id="67" w:name="_Toc513052784"/>
      <w:r>
        <w:t xml:space="preserve">Figura </w:t>
      </w:r>
      <w:r>
        <w:fldChar w:fldCharType="begin"/>
      </w:r>
      <w:r>
        <w:instrText>SEQ Figura \* ARABIC</w:instrText>
      </w:r>
      <w:r>
        <w:fldChar w:fldCharType="separate"/>
      </w:r>
      <w:r w:rsidR="00950CA4">
        <w:rPr>
          <w:noProof/>
        </w:rPr>
        <w:t>22</w:t>
      </w:r>
      <w:r>
        <w:fldChar w:fldCharType="end"/>
      </w:r>
      <w:bookmarkEnd w:id="66"/>
      <w:r>
        <w:t xml:space="preserve"> Estrutura que armazena o estado da célula [18]</w:t>
      </w:r>
      <w:bookmarkEnd w:id="67"/>
    </w:p>
    <w:p w14:paraId="7FB6F813" w14:textId="77777777" w:rsidR="008419D9" w:rsidRDefault="008419D9">
      <w:pPr>
        <w:pStyle w:val="Legenda"/>
        <w:jc w:val="center"/>
      </w:pPr>
    </w:p>
    <w:p w14:paraId="2957FB85" w14:textId="77777777" w:rsidR="008419D9" w:rsidRDefault="00D34F08">
      <w:pPr>
        <w:pStyle w:val="Legenda"/>
        <w:spacing w:line="360" w:lineRule="auto"/>
        <w:jc w:val="both"/>
        <w:rPr>
          <w:i w:val="0"/>
        </w:rPr>
      </w:pPr>
      <w:r>
        <w:rPr>
          <w:i w:val="0"/>
        </w:rPr>
        <w:tab/>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t>Gates</w:t>
      </w:r>
      <w:r>
        <w:rPr>
          <w:i w:val="0"/>
        </w:rPr>
        <w:t xml:space="preserve">. Os </w:t>
      </w:r>
      <w:r>
        <w:t>Gates</w:t>
      </w:r>
      <w:r>
        <w:rPr>
          <w:i w:val="0"/>
        </w:rPr>
        <w:t xml:space="preserve"> são compostos de uma camada de rede neural sigmoide e de uma operação de multiplicação. Ao todo são três </w:t>
      </w:r>
      <w:proofErr w:type="spellStart"/>
      <w:r>
        <w:t>gates</w:t>
      </w:r>
      <w:proofErr w:type="spellEnd"/>
      <w:r>
        <w:t xml:space="preserve"> </w:t>
      </w:r>
      <w:r>
        <w:rPr>
          <w:i w:val="0"/>
        </w:rPr>
        <w:t xml:space="preserve">para proteger e controlar os estados das células. São eles: </w:t>
      </w:r>
      <w:r>
        <w:t xml:space="preserve">input </w:t>
      </w:r>
      <w:proofErr w:type="spellStart"/>
      <w:r>
        <w:t>gate</w:t>
      </w:r>
      <w:proofErr w:type="spellEnd"/>
      <w:r>
        <w:t xml:space="preserve">, output </w:t>
      </w:r>
      <w:proofErr w:type="spellStart"/>
      <w:r>
        <w:t>gate</w:t>
      </w:r>
      <w:proofErr w:type="spellEnd"/>
      <w:r>
        <w:t xml:space="preserve"> e </w:t>
      </w:r>
      <w:proofErr w:type="spellStart"/>
      <w:r>
        <w:t>forget</w:t>
      </w:r>
      <w:proofErr w:type="spellEnd"/>
      <w:r>
        <w:t xml:space="preserve"> </w:t>
      </w:r>
      <w:proofErr w:type="spellStart"/>
      <w:r>
        <w:t>gate</w:t>
      </w:r>
      <w:proofErr w:type="spellEnd"/>
      <w:r>
        <w:rPr>
          <w:i w:val="0"/>
        </w:rPr>
        <w:t xml:space="preserve">. </w:t>
      </w:r>
    </w:p>
    <w:p w14:paraId="2F58F8A8" w14:textId="77777777" w:rsidR="008419D9" w:rsidRDefault="00D34F08">
      <w:pPr>
        <w:pStyle w:val="Legenda"/>
        <w:spacing w:line="360" w:lineRule="auto"/>
        <w:ind w:firstLine="720"/>
        <w:jc w:val="both"/>
        <w:rPr>
          <w:i w:val="0"/>
        </w:rPr>
      </w:pPr>
      <w:r>
        <w:rPr>
          <w:i w:val="0"/>
        </w:rPr>
        <w:t xml:space="preserve">A camada sigmoide, representada pela estrutura da direita na Figura 22 resulta um número entre 0 e 1, descrevendo quanto de cada componente deve ser barrado ou passado para o próximo estado. O valor 1 significa permitir a passagem de todas as informações de uma </w:t>
      </w:r>
      <w:proofErr w:type="spellStart"/>
      <w:r>
        <w:t>feature</w:t>
      </w:r>
      <w:proofErr w:type="spellEnd"/>
      <w:r>
        <w:rPr>
          <w:i w:val="0"/>
        </w:rPr>
        <w:t xml:space="preserve"> em específico.</w:t>
      </w:r>
    </w:p>
    <w:p w14:paraId="0348089F" w14:textId="77777777" w:rsidR="008419D9" w:rsidRDefault="00D34F08">
      <w:pPr>
        <w:pStyle w:val="Legenda"/>
        <w:spacing w:line="360" w:lineRule="auto"/>
        <w:jc w:val="both"/>
        <w:rPr>
          <w:i w:val="0"/>
        </w:rPr>
      </w:pPr>
      <w:r>
        <w:rPr>
          <w:i w:val="0"/>
        </w:rPr>
        <w:tab/>
        <w:t xml:space="preserve">O primeiro passo da LSTM, assim como qualquer projeto que está sendo projetado, é decidir quais informações devem seguir adiante e quais devem ser afastados do estado da célula. Esta escolha é executada pela camada sigmoide denominada </w:t>
      </w:r>
      <w:proofErr w:type="spellStart"/>
      <w:r>
        <w:t>forget</w:t>
      </w:r>
      <w:proofErr w:type="spellEnd"/>
      <w:r>
        <w:t xml:space="preserve"> </w:t>
      </w:r>
      <w:proofErr w:type="spellStart"/>
      <w:r>
        <w:t>gate</w:t>
      </w:r>
      <w:proofErr w:type="spellEnd"/>
      <w:r>
        <w:t xml:space="preserve"> </w:t>
      </w:r>
      <w:proofErr w:type="spellStart"/>
      <w:r>
        <w:t>layer</w:t>
      </w:r>
      <w:proofErr w:type="spellEnd"/>
      <w:r>
        <w:rPr>
          <w:i w:val="0"/>
        </w:rPr>
        <w:t>.</w:t>
      </w:r>
    </w:p>
    <w:p w14:paraId="7D7F6917" w14:textId="77777777" w:rsidR="008419D9" w:rsidRDefault="00D34F08">
      <w:pPr>
        <w:pStyle w:val="Legenda"/>
        <w:keepNext/>
        <w:spacing w:line="360" w:lineRule="auto"/>
        <w:jc w:val="center"/>
      </w:pPr>
      <w:r>
        <w:rPr>
          <w:noProof/>
        </w:rPr>
        <w:lastRenderedPageBreak/>
        <w:drawing>
          <wp:inline distT="0" distB="0" distL="0" distR="0" wp14:anchorId="39AD5691" wp14:editId="49DECF71">
            <wp:extent cx="5400040" cy="1779270"/>
            <wp:effectExtent l="0" t="0" r="0" b="0"/>
            <wp:docPr id="2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5"/>
                    <pic:cNvPicPr>
                      <a:picLocks noChangeAspect="1" noChangeArrowheads="1"/>
                    </pic:cNvPicPr>
                  </pic:nvPicPr>
                  <pic:blipFill>
                    <a:blip r:embed="rId32"/>
                    <a:stretch>
                      <a:fillRect/>
                    </a:stretch>
                  </pic:blipFill>
                  <pic:spPr bwMode="auto">
                    <a:xfrm>
                      <a:off x="0" y="0"/>
                      <a:ext cx="5400040" cy="1779270"/>
                    </a:xfrm>
                    <a:prstGeom prst="rect">
                      <a:avLst/>
                    </a:prstGeom>
                  </pic:spPr>
                </pic:pic>
              </a:graphicData>
            </a:graphic>
          </wp:inline>
        </w:drawing>
      </w:r>
    </w:p>
    <w:p w14:paraId="1BEF9371" w14:textId="3EA3B826" w:rsidR="008419D9" w:rsidRDefault="00D34F08">
      <w:pPr>
        <w:pStyle w:val="Legenda"/>
        <w:jc w:val="center"/>
      </w:pPr>
      <w:bookmarkStart w:id="68" w:name="_Toc512783319"/>
      <w:bookmarkStart w:id="69" w:name="_Toc513052785"/>
      <w:r>
        <w:t xml:space="preserve">Figura </w:t>
      </w:r>
      <w:r>
        <w:fldChar w:fldCharType="begin"/>
      </w:r>
      <w:r>
        <w:instrText>SEQ Figura \* ARABIC</w:instrText>
      </w:r>
      <w:r>
        <w:fldChar w:fldCharType="separate"/>
      </w:r>
      <w:r w:rsidR="00950CA4">
        <w:rPr>
          <w:noProof/>
        </w:rPr>
        <w:t>23</w:t>
      </w:r>
      <w:r>
        <w:fldChar w:fldCharType="end"/>
      </w:r>
      <w:bookmarkEnd w:id="68"/>
      <w:r>
        <w:t xml:space="preserve"> Primeiro passo de uma rede LSTM [18]</w:t>
      </w:r>
      <w:bookmarkEnd w:id="69"/>
    </w:p>
    <w:p w14:paraId="50F818D0" w14:textId="77777777" w:rsidR="008419D9" w:rsidRDefault="00D34F08">
      <w:pPr>
        <w:pStyle w:val="Legenda"/>
        <w:rPr>
          <w:i w:val="0"/>
        </w:rPr>
      </w:pPr>
      <w:r>
        <w:rPr>
          <w:i w:val="0"/>
        </w:rPr>
        <w:tab/>
      </w:r>
    </w:p>
    <w:p w14:paraId="58DCB755" w14:textId="77777777" w:rsidR="008419D9" w:rsidRDefault="00D34F08">
      <w:pPr>
        <w:pStyle w:val="Legenda"/>
        <w:spacing w:line="360" w:lineRule="auto"/>
        <w:jc w:val="both"/>
        <w:rPr>
          <w:i w:val="0"/>
        </w:rPr>
      </w:pPr>
      <w:r>
        <w:rPr>
          <w:i w:val="0"/>
        </w:rPr>
        <w:tab/>
        <w:t xml:space="preserve">Tem como entrada h </w:t>
      </w:r>
      <w:r>
        <w:rPr>
          <w:i w:val="0"/>
          <w:vertAlign w:val="subscript"/>
        </w:rPr>
        <w:t>t-1</w:t>
      </w:r>
      <w:r>
        <w:rPr>
          <w:i w:val="0"/>
        </w:rPr>
        <w:t xml:space="preserve"> e </w:t>
      </w:r>
      <w:proofErr w:type="spellStart"/>
      <w:r>
        <w:rPr>
          <w:i w:val="0"/>
        </w:rPr>
        <w:t>x</w:t>
      </w:r>
      <w:r>
        <w:rPr>
          <w:i w:val="0"/>
          <w:vertAlign w:val="subscript"/>
        </w:rPr>
        <w:t>t</w:t>
      </w:r>
      <w:proofErr w:type="spellEnd"/>
      <w:r>
        <w:rPr>
          <w:i w:val="0"/>
        </w:rPr>
        <w:t xml:space="preserve"> obtendo como saída novamente um valor entre 0 e 1, aonde 1 significa para manter todas as informações ali presentes. A camada </w:t>
      </w:r>
      <w:r>
        <w:t xml:space="preserve">input </w:t>
      </w:r>
      <w:proofErr w:type="spellStart"/>
      <w:r>
        <w:t>gate</w:t>
      </w:r>
      <w:proofErr w:type="spellEnd"/>
      <w:r>
        <w:rPr>
          <w:i w:val="0"/>
        </w:rPr>
        <w:t xml:space="preserve"> decide quais valores devem ser atualizados. Em seguida, a camada tangente hiperbólica (</w:t>
      </w:r>
      <w:proofErr w:type="spellStart"/>
      <w:r>
        <w:rPr>
          <w:i w:val="0"/>
        </w:rPr>
        <w:t>tanh</w:t>
      </w:r>
      <w:proofErr w:type="spellEnd"/>
      <w:r>
        <w:rPr>
          <w:i w:val="0"/>
        </w:rPr>
        <w:t xml:space="preserve">) cria um vetor de novos possíveis valores, </w:t>
      </w:r>
      <w:proofErr w:type="spellStart"/>
      <w:r>
        <w:rPr>
          <w:i w:val="0"/>
        </w:rPr>
        <w:t>C</w:t>
      </w:r>
      <w:r>
        <w:rPr>
          <w:i w:val="0"/>
          <w:vertAlign w:val="superscript"/>
        </w:rPr>
        <w:t>~</w:t>
      </w:r>
      <w:r>
        <w:rPr>
          <w:i w:val="0"/>
          <w:vertAlign w:val="subscript"/>
        </w:rPr>
        <w:t>t</w:t>
      </w:r>
      <w:proofErr w:type="spellEnd"/>
      <w:r>
        <w:rPr>
          <w:i w:val="0"/>
        </w:rPr>
        <w:t xml:space="preserve"> que podem ser adicionados ao estado. A combinação desses dois vetores irá gerar uma nova atualização para o estado.</w:t>
      </w:r>
    </w:p>
    <w:p w14:paraId="26721491" w14:textId="77777777" w:rsidR="008419D9" w:rsidRDefault="008419D9">
      <w:pPr>
        <w:pStyle w:val="Legenda"/>
        <w:spacing w:line="360" w:lineRule="auto"/>
        <w:jc w:val="both"/>
        <w:rPr>
          <w:i w:val="0"/>
        </w:rPr>
      </w:pPr>
    </w:p>
    <w:p w14:paraId="018BCC9B" w14:textId="77777777" w:rsidR="008419D9" w:rsidRDefault="00D34F08">
      <w:pPr>
        <w:pStyle w:val="Legenda"/>
        <w:keepNext/>
        <w:spacing w:line="360" w:lineRule="auto"/>
        <w:jc w:val="both"/>
      </w:pPr>
      <w:r>
        <w:rPr>
          <w:noProof/>
        </w:rPr>
        <w:drawing>
          <wp:inline distT="0" distB="0" distL="0" distR="0" wp14:anchorId="03C908EE" wp14:editId="526854FF">
            <wp:extent cx="5400040" cy="1739265"/>
            <wp:effectExtent l="0" t="0" r="0" b="0"/>
            <wp:docPr id="2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6"/>
                    <pic:cNvPicPr>
                      <a:picLocks noChangeAspect="1" noChangeArrowheads="1"/>
                    </pic:cNvPicPr>
                  </pic:nvPicPr>
                  <pic:blipFill>
                    <a:blip r:embed="rId33"/>
                    <a:stretch>
                      <a:fillRect/>
                    </a:stretch>
                  </pic:blipFill>
                  <pic:spPr bwMode="auto">
                    <a:xfrm>
                      <a:off x="0" y="0"/>
                      <a:ext cx="5400040" cy="1739265"/>
                    </a:xfrm>
                    <a:prstGeom prst="rect">
                      <a:avLst/>
                    </a:prstGeom>
                  </pic:spPr>
                </pic:pic>
              </a:graphicData>
            </a:graphic>
          </wp:inline>
        </w:drawing>
      </w:r>
    </w:p>
    <w:p w14:paraId="6B35062F" w14:textId="425BA798" w:rsidR="008419D9" w:rsidRDefault="00D34F08">
      <w:pPr>
        <w:pStyle w:val="Legenda"/>
        <w:jc w:val="center"/>
      </w:pPr>
      <w:bookmarkStart w:id="70" w:name="_Toc512783320"/>
      <w:bookmarkStart w:id="71" w:name="_Toc513052786"/>
      <w:r>
        <w:t xml:space="preserve">Figura </w:t>
      </w:r>
      <w:r>
        <w:fldChar w:fldCharType="begin"/>
      </w:r>
      <w:r>
        <w:instrText>SEQ Figura \* ARABIC</w:instrText>
      </w:r>
      <w:r>
        <w:fldChar w:fldCharType="separate"/>
      </w:r>
      <w:r w:rsidR="00950CA4">
        <w:rPr>
          <w:noProof/>
        </w:rPr>
        <w:t>24</w:t>
      </w:r>
      <w:r>
        <w:fldChar w:fldCharType="end"/>
      </w:r>
      <w:bookmarkEnd w:id="70"/>
      <w:r>
        <w:t xml:space="preserve"> Segundo passo de uma rede LSTM [18]</w:t>
      </w:r>
      <w:bookmarkEnd w:id="71"/>
    </w:p>
    <w:p w14:paraId="6C3B3BE6" w14:textId="77777777" w:rsidR="008419D9" w:rsidRDefault="008419D9">
      <w:pPr>
        <w:pStyle w:val="Legenda"/>
        <w:jc w:val="center"/>
      </w:pPr>
    </w:p>
    <w:p w14:paraId="3775D17A" w14:textId="77777777" w:rsidR="008419D9" w:rsidRDefault="00D34F08">
      <w:pPr>
        <w:pStyle w:val="Legenda"/>
        <w:spacing w:line="360" w:lineRule="auto"/>
        <w:jc w:val="both"/>
        <w:rPr>
          <w:i w:val="0"/>
        </w:rPr>
      </w:pPr>
      <w:r>
        <w:rPr>
          <w:i w:val="0"/>
        </w:rPr>
        <w:tab/>
        <w:t>Após a decisão de quais informações devem ser trabalhadas, o segundo passo possui a função de executar a atualização do estado da célula anterior C</w:t>
      </w:r>
      <w:r>
        <w:rPr>
          <w:i w:val="0"/>
          <w:vertAlign w:val="subscript"/>
        </w:rPr>
        <w:t>t-1</w:t>
      </w:r>
      <w:r>
        <w:rPr>
          <w:i w:val="0"/>
        </w:rPr>
        <w:t xml:space="preserve"> para </w:t>
      </w:r>
      <w:proofErr w:type="spellStart"/>
      <w:r>
        <w:rPr>
          <w:i w:val="0"/>
        </w:rPr>
        <w:t>C</w:t>
      </w:r>
      <w:r>
        <w:rPr>
          <w:i w:val="0"/>
          <w:vertAlign w:val="subscript"/>
        </w:rPr>
        <w:t>t</w:t>
      </w:r>
      <w:proofErr w:type="spellEnd"/>
      <w:r>
        <w:rPr>
          <w:i w:val="0"/>
        </w:rPr>
        <w:t xml:space="preserve">. O estado antigo é multiplicado por </w:t>
      </w:r>
      <w:proofErr w:type="spellStart"/>
      <w:r>
        <w:rPr>
          <w:i w:val="0"/>
        </w:rPr>
        <w:t>f</w:t>
      </w:r>
      <w:r>
        <w:rPr>
          <w:i w:val="0"/>
          <w:vertAlign w:val="subscript"/>
        </w:rPr>
        <w:t>t</w:t>
      </w:r>
      <w:proofErr w:type="spellEnd"/>
      <w:r>
        <w:rPr>
          <w:i w:val="0"/>
          <w:vertAlign w:val="subscript"/>
        </w:rPr>
        <w:t xml:space="preserve"> </w:t>
      </w:r>
      <w:r>
        <w:rPr>
          <w:i w:val="0"/>
        </w:rPr>
        <w:t>descrito na Figura 23, esquecendo as informações que foram decididas anteriormente. Então, são somados ao produto vetorial i</w:t>
      </w:r>
      <w:r>
        <w:rPr>
          <w:i w:val="0"/>
          <w:vertAlign w:val="subscript"/>
        </w:rPr>
        <w:t>t</w:t>
      </w:r>
      <w:r>
        <w:rPr>
          <w:i w:val="0"/>
        </w:rPr>
        <w:t xml:space="preserve"> e </w:t>
      </w:r>
      <w:proofErr w:type="spellStart"/>
      <w:r>
        <w:rPr>
          <w:i w:val="0"/>
        </w:rPr>
        <w:t>C</w:t>
      </w:r>
      <w:r>
        <w:rPr>
          <w:i w:val="0"/>
          <w:vertAlign w:val="superscript"/>
        </w:rPr>
        <w:t>~</w:t>
      </w:r>
      <w:r>
        <w:rPr>
          <w:i w:val="0"/>
          <w:vertAlign w:val="subscript"/>
        </w:rPr>
        <w:t>t</w:t>
      </w:r>
      <w:proofErr w:type="spellEnd"/>
      <w:r>
        <w:rPr>
          <w:i w:val="0"/>
        </w:rPr>
        <w:t>. Os novos valores obtidos são candidatos, escalados o quanto necessário para atualizar cada valor do estado.</w:t>
      </w:r>
    </w:p>
    <w:p w14:paraId="3DF216F4" w14:textId="77777777" w:rsidR="008419D9" w:rsidRDefault="00D34F08">
      <w:pPr>
        <w:pStyle w:val="Legenda"/>
        <w:spacing w:line="360" w:lineRule="auto"/>
        <w:jc w:val="both"/>
        <w:rPr>
          <w:i w:val="0"/>
        </w:rPr>
      </w:pPr>
      <w:r>
        <w:rPr>
          <w:i w:val="0"/>
        </w:rPr>
        <w:lastRenderedPageBreak/>
        <w:tab/>
        <w:t xml:space="preserve">Após decidir quais novas informações vão ser armazenadas e feito atualização do estado da célula, chega o momento de decidir o que será lançado. A saída é baseada em uma versão filtrada do estado da célula. </w:t>
      </w:r>
    </w:p>
    <w:p w14:paraId="0B675C1F" w14:textId="77777777" w:rsidR="008419D9" w:rsidRDefault="008419D9">
      <w:pPr>
        <w:pStyle w:val="Legenda"/>
        <w:spacing w:line="360" w:lineRule="auto"/>
        <w:jc w:val="both"/>
        <w:rPr>
          <w:i w:val="0"/>
        </w:rPr>
      </w:pPr>
    </w:p>
    <w:p w14:paraId="1745BDB2" w14:textId="77777777" w:rsidR="008419D9" w:rsidRDefault="00D34F08">
      <w:pPr>
        <w:pStyle w:val="Legenda"/>
        <w:keepNext/>
        <w:spacing w:line="360" w:lineRule="auto"/>
      </w:pPr>
      <w:r>
        <w:rPr>
          <w:noProof/>
        </w:rPr>
        <w:drawing>
          <wp:inline distT="0" distB="0" distL="0" distR="0" wp14:anchorId="07919FDE" wp14:editId="78AECA55">
            <wp:extent cx="5400040" cy="1883410"/>
            <wp:effectExtent l="0" t="0" r="0" b="0"/>
            <wp:docPr id="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7"/>
                    <pic:cNvPicPr>
                      <a:picLocks noChangeAspect="1" noChangeArrowheads="1"/>
                    </pic:cNvPicPr>
                  </pic:nvPicPr>
                  <pic:blipFill>
                    <a:blip r:embed="rId34"/>
                    <a:stretch>
                      <a:fillRect/>
                    </a:stretch>
                  </pic:blipFill>
                  <pic:spPr bwMode="auto">
                    <a:xfrm>
                      <a:off x="0" y="0"/>
                      <a:ext cx="5400040" cy="1883410"/>
                    </a:xfrm>
                    <a:prstGeom prst="rect">
                      <a:avLst/>
                    </a:prstGeom>
                  </pic:spPr>
                </pic:pic>
              </a:graphicData>
            </a:graphic>
          </wp:inline>
        </w:drawing>
      </w:r>
    </w:p>
    <w:p w14:paraId="698B247D" w14:textId="314E427A" w:rsidR="008419D9" w:rsidRDefault="00D34F08">
      <w:pPr>
        <w:pStyle w:val="Legenda"/>
        <w:jc w:val="center"/>
      </w:pPr>
      <w:bookmarkStart w:id="72" w:name="_Toc512783321"/>
      <w:bookmarkStart w:id="73" w:name="_Toc513052787"/>
      <w:r>
        <w:t xml:space="preserve">Figura </w:t>
      </w:r>
      <w:r>
        <w:fldChar w:fldCharType="begin"/>
      </w:r>
      <w:r>
        <w:instrText>SEQ Figura \* ARABIC</w:instrText>
      </w:r>
      <w:r>
        <w:fldChar w:fldCharType="separate"/>
      </w:r>
      <w:r w:rsidR="00950CA4">
        <w:rPr>
          <w:noProof/>
        </w:rPr>
        <w:t>25</w:t>
      </w:r>
      <w:r>
        <w:fldChar w:fldCharType="end"/>
      </w:r>
      <w:bookmarkEnd w:id="72"/>
      <w:r>
        <w:t xml:space="preserve"> Terceiro passo de uma rede LSTM [18]</w:t>
      </w:r>
      <w:bookmarkEnd w:id="73"/>
    </w:p>
    <w:p w14:paraId="1A03AC8C" w14:textId="77777777" w:rsidR="008419D9" w:rsidRDefault="008419D9">
      <w:pPr>
        <w:pStyle w:val="Legenda"/>
        <w:jc w:val="center"/>
      </w:pPr>
    </w:p>
    <w:p w14:paraId="19FF483C" w14:textId="77777777" w:rsidR="008419D9" w:rsidRDefault="00D34F08">
      <w:pPr>
        <w:pStyle w:val="Legenda"/>
        <w:spacing w:line="360" w:lineRule="auto"/>
        <w:jc w:val="both"/>
        <w:rPr>
          <w:i w:val="0"/>
        </w:rPr>
      </w:pPr>
      <w:r>
        <w:rPr>
          <w:i w:val="0"/>
        </w:rPr>
        <w:tab/>
        <w:t>Os valores são colocados entre -1 e 1 e multiplicados pela saída do portão sigmoide, de modo que apenas contenha as partes que foram decididas pelo algoritmo.</w:t>
      </w:r>
    </w:p>
    <w:p w14:paraId="7182E34F" w14:textId="77777777" w:rsidR="008419D9" w:rsidRDefault="00D34F08">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sua eficácia e poder de processamento. Cientistas como </w:t>
      </w:r>
      <w:proofErr w:type="spellStart"/>
      <w:r>
        <w:rPr>
          <w:i w:val="0"/>
        </w:rPr>
        <w:t>Kalchbrenner</w:t>
      </w:r>
      <w:proofErr w:type="spellEnd"/>
      <w:r>
        <w:rPr>
          <w:i w:val="0"/>
        </w:rPr>
        <w:t xml:space="preserve">, et al. (2015) [14], Bayer &amp; </w:t>
      </w:r>
      <w:proofErr w:type="spellStart"/>
      <w:r>
        <w:rPr>
          <w:i w:val="0"/>
        </w:rPr>
        <w:t>Osendorfer</w:t>
      </w:r>
      <w:proofErr w:type="spellEnd"/>
      <w:r>
        <w:rPr>
          <w:i w:val="0"/>
        </w:rPr>
        <w:t xml:space="preserve"> (2015) [15] criaram modelos de LSTM diferentes daquele apresentado nesta seção.</w:t>
      </w:r>
    </w:p>
    <w:p w14:paraId="455752C6" w14:textId="77777777" w:rsidR="008419D9" w:rsidRDefault="008419D9">
      <w:pPr>
        <w:rPr>
          <w:b/>
          <w:sz w:val="48"/>
          <w:szCs w:val="48"/>
        </w:rPr>
      </w:pPr>
    </w:p>
    <w:p w14:paraId="420F402F" w14:textId="77777777" w:rsidR="008419D9" w:rsidRDefault="008419D9">
      <w:pPr>
        <w:rPr>
          <w:b/>
          <w:sz w:val="48"/>
          <w:szCs w:val="48"/>
        </w:rPr>
      </w:pPr>
    </w:p>
    <w:p w14:paraId="5E1E2523" w14:textId="77777777" w:rsidR="008419D9" w:rsidRDefault="00D34F08">
      <w:pPr>
        <w:rPr>
          <w:b/>
          <w:sz w:val="48"/>
          <w:szCs w:val="48"/>
        </w:rPr>
      </w:pPr>
      <w:r>
        <w:br w:type="page"/>
      </w:r>
    </w:p>
    <w:p w14:paraId="4583964B" w14:textId="77777777" w:rsidR="008419D9" w:rsidRDefault="00D34F08">
      <w:r>
        <w:rPr>
          <w:b/>
          <w:sz w:val="48"/>
          <w:szCs w:val="48"/>
        </w:rPr>
        <w:lastRenderedPageBreak/>
        <w:t>Capítulo 5</w:t>
      </w:r>
    </w:p>
    <w:p w14:paraId="64298845" w14:textId="77777777" w:rsidR="008419D9" w:rsidRDefault="008419D9">
      <w:pPr>
        <w:rPr>
          <w:b/>
          <w:sz w:val="48"/>
          <w:szCs w:val="48"/>
        </w:rPr>
      </w:pPr>
    </w:p>
    <w:p w14:paraId="285DB4C8" w14:textId="77777777" w:rsidR="008419D9" w:rsidRDefault="00D34F08">
      <w:pPr>
        <w:pStyle w:val="Ttulo1"/>
        <w:numPr>
          <w:ilvl w:val="0"/>
          <w:numId w:val="0"/>
        </w:numPr>
        <w:rPr>
          <w:rFonts w:ascii="Times New Roman" w:hAnsi="Times New Roman" w:cs="Times New Roman"/>
          <w:sz w:val="48"/>
          <w:szCs w:val="48"/>
        </w:rPr>
      </w:pPr>
      <w:bookmarkStart w:id="74" w:name="_Toc513052831"/>
      <w:r>
        <w:rPr>
          <w:rFonts w:ascii="Times New Roman" w:hAnsi="Times New Roman" w:cs="Times New Roman"/>
          <w:sz w:val="48"/>
          <w:szCs w:val="48"/>
        </w:rPr>
        <w:t>Projeto Lunar</w:t>
      </w:r>
      <w:bookmarkEnd w:id="74"/>
    </w:p>
    <w:p w14:paraId="2DED1DD8" w14:textId="77777777" w:rsidR="008419D9" w:rsidRDefault="00D34F08">
      <w:pPr>
        <w:rPr>
          <w:b/>
          <w:color w:val="FF0000"/>
        </w:rPr>
      </w:pPr>
      <w:r>
        <w:tab/>
      </w:r>
    </w:p>
    <w:p w14:paraId="7C9EC25A" w14:textId="77777777" w:rsidR="008419D9" w:rsidRDefault="008419D9">
      <w:pPr>
        <w:rPr>
          <w:b/>
          <w:color w:val="FF0000"/>
        </w:rPr>
      </w:pPr>
    </w:p>
    <w:p w14:paraId="7193038F" w14:textId="77777777" w:rsidR="008419D9" w:rsidRDefault="00D34F08">
      <w:pPr>
        <w:spacing w:line="360" w:lineRule="auto"/>
        <w:jc w:val="both"/>
      </w:pPr>
      <w:r>
        <w:rPr>
          <w:b/>
          <w:color w:val="FF0000"/>
        </w:rPr>
        <w:tab/>
      </w:r>
      <w:r>
        <w:t>O projeto foi implementado visando torná-lo escalável. As principais etapas foram divididas em pequenos processos distintos para facilitar a manutenção, além de diminuir a complexidade do código como um todo. A Figura 29</w:t>
      </w:r>
      <w:r>
        <w:rPr>
          <w:b/>
          <w:color w:val="FF0000"/>
        </w:rPr>
        <w:t xml:space="preserve"> </w:t>
      </w:r>
      <w:r>
        <w:t>mostra como está estruturado a aplicação Lunar no quesito do envio de dados pelo usuário até a inserção ao banco de dados.</w:t>
      </w:r>
    </w:p>
    <w:p w14:paraId="2FFC715F" w14:textId="77777777" w:rsidR="008419D9" w:rsidRDefault="008419D9">
      <w:pPr>
        <w:spacing w:line="360" w:lineRule="auto"/>
      </w:pPr>
    </w:p>
    <w:p w14:paraId="02961D10" w14:textId="77777777" w:rsidR="008419D9" w:rsidRDefault="008419D9">
      <w:pPr>
        <w:spacing w:line="360" w:lineRule="auto"/>
      </w:pPr>
    </w:p>
    <w:p w14:paraId="53E5903B" w14:textId="77777777" w:rsidR="008419D9" w:rsidRDefault="00D34F08">
      <w:pPr>
        <w:keepNext/>
        <w:spacing w:line="360" w:lineRule="auto"/>
      </w:pPr>
      <w:r>
        <w:rPr>
          <w:noProof/>
        </w:rPr>
        <w:drawing>
          <wp:inline distT="0" distB="0" distL="0" distR="0" wp14:anchorId="6495120B" wp14:editId="45E210E1">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a:picLocks noChangeAspect="1" noChangeArrowheads="1"/>
                    </pic:cNvPicPr>
                  </pic:nvPicPr>
                  <pic:blipFill>
                    <a:blip r:embed="rId35"/>
                    <a:stretch>
                      <a:fillRect/>
                    </a:stretch>
                  </pic:blipFill>
                  <pic:spPr bwMode="auto">
                    <a:xfrm>
                      <a:off x="0" y="0"/>
                      <a:ext cx="5398770" cy="3037205"/>
                    </a:xfrm>
                    <a:prstGeom prst="rect">
                      <a:avLst/>
                    </a:prstGeom>
                  </pic:spPr>
                </pic:pic>
              </a:graphicData>
            </a:graphic>
          </wp:inline>
        </w:drawing>
      </w:r>
    </w:p>
    <w:p w14:paraId="28DB01BA" w14:textId="72E4BCDC" w:rsidR="008419D9" w:rsidRDefault="00D34F08">
      <w:pPr>
        <w:pStyle w:val="Legenda"/>
        <w:jc w:val="center"/>
      </w:pPr>
      <w:bookmarkStart w:id="75" w:name="_Toc512783322"/>
      <w:bookmarkStart w:id="76" w:name="_Toc513052788"/>
      <w:r>
        <w:t xml:space="preserve">Figura </w:t>
      </w:r>
      <w:r>
        <w:fldChar w:fldCharType="begin"/>
      </w:r>
      <w:r>
        <w:instrText>SEQ Figura \* ARABIC</w:instrText>
      </w:r>
      <w:r>
        <w:fldChar w:fldCharType="separate"/>
      </w:r>
      <w:r w:rsidR="00950CA4">
        <w:rPr>
          <w:noProof/>
        </w:rPr>
        <w:t>26</w:t>
      </w:r>
      <w:r>
        <w:fldChar w:fldCharType="end"/>
      </w:r>
      <w:r>
        <w:t xml:space="preserve"> Estrutura global do projeto Lunar</w:t>
      </w:r>
      <w:bookmarkEnd w:id="75"/>
      <w:bookmarkEnd w:id="76"/>
      <w:r>
        <w:t xml:space="preserve"> </w:t>
      </w:r>
    </w:p>
    <w:p w14:paraId="74DE0253" w14:textId="77777777" w:rsidR="008419D9" w:rsidRDefault="008419D9">
      <w:pPr>
        <w:rPr>
          <w:b/>
        </w:rPr>
      </w:pPr>
    </w:p>
    <w:p w14:paraId="040C2E7B" w14:textId="77777777" w:rsidR="008419D9" w:rsidRDefault="008419D9">
      <w:pPr>
        <w:rPr>
          <w:b/>
        </w:rPr>
      </w:pPr>
    </w:p>
    <w:p w14:paraId="625FCFC4" w14:textId="77777777" w:rsidR="008419D9" w:rsidRDefault="00D34F08">
      <w:pPr>
        <w:spacing w:line="360" w:lineRule="auto"/>
        <w:jc w:val="both"/>
      </w:pPr>
      <w:r>
        <w:tab/>
        <w:t xml:space="preserve">A estruturação do projeto é fracionada em três principais etapas. A primeira delas refere-se à comunicação do aplicativo Android com </w:t>
      </w:r>
      <w:proofErr w:type="gramStart"/>
      <w:r>
        <w:t xml:space="preserve">uma </w:t>
      </w:r>
      <w:r>
        <w:rPr>
          <w:i/>
        </w:rPr>
        <w:t>standard</w:t>
      </w:r>
      <w:proofErr w:type="gramEnd"/>
      <w:r>
        <w:rPr>
          <w:i/>
        </w:rPr>
        <w:t xml:space="preserve"> </w:t>
      </w:r>
      <w:proofErr w:type="spellStart"/>
      <w:r>
        <w:rPr>
          <w:i/>
        </w:rPr>
        <w:t>queue</w:t>
      </w:r>
      <w:proofErr w:type="spellEnd"/>
      <w:r>
        <w:t xml:space="preserve"> chamada “</w:t>
      </w:r>
      <w:proofErr w:type="spellStart"/>
      <w:r>
        <w:t>LUNAR_ToBeProcessed</w:t>
      </w:r>
      <w:proofErr w:type="spellEnd"/>
      <w:r>
        <w:t>”. A transmissão de dados entre essas duas ferramentas está apresentada na figura a seguir.</w:t>
      </w:r>
    </w:p>
    <w:p w14:paraId="10B27D0E" w14:textId="77777777" w:rsidR="008419D9" w:rsidRDefault="008419D9"/>
    <w:p w14:paraId="2A743650" w14:textId="77777777" w:rsidR="008419D9" w:rsidRDefault="008419D9"/>
    <w:p w14:paraId="475465B1" w14:textId="77777777" w:rsidR="008419D9" w:rsidRDefault="008419D9"/>
    <w:p w14:paraId="0BCE0DD9" w14:textId="77777777" w:rsidR="008419D9" w:rsidRDefault="00D34F08">
      <w:pPr>
        <w:keepNext/>
      </w:pPr>
      <w:r>
        <w:rPr>
          <w:noProof/>
        </w:rPr>
        <w:lastRenderedPageBreak/>
        <w:drawing>
          <wp:inline distT="0" distB="0" distL="0" distR="0" wp14:anchorId="0CAE5C43" wp14:editId="1816259F">
            <wp:extent cx="5398770" cy="2926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a:picLocks noChangeAspect="1" noChangeArrowheads="1"/>
                    </pic:cNvPicPr>
                  </pic:nvPicPr>
                  <pic:blipFill>
                    <a:blip r:embed="rId36"/>
                    <a:stretch>
                      <a:fillRect/>
                    </a:stretch>
                  </pic:blipFill>
                  <pic:spPr bwMode="auto">
                    <a:xfrm>
                      <a:off x="0" y="0"/>
                      <a:ext cx="5398770" cy="2926080"/>
                    </a:xfrm>
                    <a:prstGeom prst="rect">
                      <a:avLst/>
                    </a:prstGeom>
                  </pic:spPr>
                </pic:pic>
              </a:graphicData>
            </a:graphic>
          </wp:inline>
        </w:drawing>
      </w:r>
    </w:p>
    <w:p w14:paraId="7AF5E970" w14:textId="717C4157" w:rsidR="008419D9" w:rsidRDefault="00D34F08">
      <w:pPr>
        <w:pStyle w:val="Legenda"/>
        <w:jc w:val="center"/>
      </w:pPr>
      <w:bookmarkStart w:id="77" w:name="_Toc512783323"/>
      <w:bookmarkStart w:id="78" w:name="_Toc513052789"/>
      <w:r>
        <w:t xml:space="preserve">Figura </w:t>
      </w:r>
      <w:r>
        <w:fldChar w:fldCharType="begin"/>
      </w:r>
      <w:r>
        <w:instrText>SEQ Figura \* ARABIC</w:instrText>
      </w:r>
      <w:r>
        <w:fldChar w:fldCharType="separate"/>
      </w:r>
      <w:r w:rsidR="00950CA4">
        <w:rPr>
          <w:noProof/>
        </w:rPr>
        <w:t>27</w:t>
      </w:r>
      <w:r>
        <w:fldChar w:fldCharType="end"/>
      </w:r>
      <w:bookmarkEnd w:id="77"/>
      <w:r>
        <w:t xml:space="preserve"> Fluxograma do funcionamento do aplicativo Android</w:t>
      </w:r>
      <w:bookmarkEnd w:id="78"/>
    </w:p>
    <w:p w14:paraId="470962F3" w14:textId="77777777" w:rsidR="008419D9" w:rsidRDefault="008419D9">
      <w:pPr>
        <w:pStyle w:val="Legenda"/>
        <w:rPr>
          <w:color w:val="FF0000"/>
        </w:rPr>
      </w:pPr>
    </w:p>
    <w:p w14:paraId="4E25E875" w14:textId="77777777" w:rsidR="008419D9" w:rsidRDefault="00D34F08">
      <w:pPr>
        <w:pStyle w:val="Legenda"/>
        <w:spacing w:line="360" w:lineRule="auto"/>
        <w:jc w:val="both"/>
        <w:rPr>
          <w:i w:val="0"/>
        </w:rPr>
      </w:pPr>
      <w:r>
        <w:rPr>
          <w:color w:val="FF0000"/>
        </w:rPr>
        <w:tab/>
      </w:r>
      <w:r>
        <w:rPr>
          <w:i w:val="0"/>
        </w:rPr>
        <w:t>O processo relacionado a captura dos dados dos sensores ocorre a cada 30 milissegundos, isto é, a cada 50 centímetros percorridos pelo veículo caso a velocidade instantânea seja de aproximadamente 60 km/h. As informações cruas são enviadas em formato JSON para a fila</w:t>
      </w:r>
      <w:r>
        <w:t xml:space="preserve"> </w:t>
      </w:r>
      <w:r>
        <w:rPr>
          <w:i w:val="0"/>
        </w:rPr>
        <w:t>“</w:t>
      </w:r>
      <w:proofErr w:type="spellStart"/>
      <w:r>
        <w:rPr>
          <w:i w:val="0"/>
        </w:rPr>
        <w:t>LUNAR_ToBeProcessed</w:t>
      </w:r>
      <w:proofErr w:type="spellEnd"/>
      <w:r>
        <w:rPr>
          <w:i w:val="0"/>
        </w:rPr>
        <w:t>”.</w:t>
      </w:r>
    </w:p>
    <w:p w14:paraId="1F53A4BA" w14:textId="77777777" w:rsidR="008419D9" w:rsidRDefault="00D34F08">
      <w:pPr>
        <w:pStyle w:val="Legenda"/>
        <w:spacing w:line="360" w:lineRule="auto"/>
        <w:ind w:firstLine="720"/>
        <w:jc w:val="both"/>
        <w:rPr>
          <w:i w:val="0"/>
        </w:rPr>
      </w:pPr>
      <w:r>
        <w:rPr>
          <w:i w:val="0"/>
        </w:rPr>
        <w:t xml:space="preserve">A segunda etapa é o estágio responsável pelo processamento tanto no quesito de extrair mais informações a partir das coordenadas do GPS e da aplicação do modelo de aprendizado de máquina para realizar a classificação automática, como também para realizar as validações com o objetivo de remover os dados caracterizados como inválidos. Como esta parte do projeto depende exclusivamente da quantidade de dados armazenada em uma fila da AWS, ela foi estruturada de modo que tornasse viável a escalabilidade, podendo, portanto, executar a quantidade de processos da segunda etapa o quanto for necessário para atender a demanda da entrada. Após o processamento e aplicação de </w:t>
      </w:r>
      <w:proofErr w:type="spellStart"/>
      <w:r>
        <w:t>machine</w:t>
      </w:r>
      <w:proofErr w:type="spellEnd"/>
      <w:r>
        <w:t xml:space="preserve"> </w:t>
      </w:r>
      <w:proofErr w:type="spellStart"/>
      <w:r>
        <w:t>learning</w:t>
      </w:r>
      <w:proofErr w:type="spellEnd"/>
      <w:r>
        <w:rPr>
          <w:i w:val="0"/>
        </w:rPr>
        <w:t>, os registros são inseridos na fila “</w:t>
      </w:r>
      <w:proofErr w:type="spellStart"/>
      <w:r>
        <w:rPr>
          <w:i w:val="0"/>
        </w:rPr>
        <w:t>LUNAR_Processed</w:t>
      </w:r>
      <w:proofErr w:type="spellEnd"/>
      <w:r>
        <w:rPr>
          <w:i w:val="0"/>
        </w:rPr>
        <w:t>”.</w:t>
      </w:r>
    </w:p>
    <w:p w14:paraId="66E32D57" w14:textId="77777777" w:rsidR="008419D9" w:rsidRDefault="00D34F08">
      <w:pPr>
        <w:pStyle w:val="Legenda"/>
        <w:spacing w:line="360" w:lineRule="auto"/>
        <w:jc w:val="both"/>
        <w:rPr>
          <w:i w:val="0"/>
        </w:rPr>
      </w:pPr>
      <w:r>
        <w:rPr>
          <w:i w:val="0"/>
        </w:rPr>
        <w:tab/>
        <w:t>A terceira etapa é hospedada em uma máquina distinta daquela usufruída pelos processos responsáveis pelo tratamento e aquisição de mais dados. É o segmento do projeto aonde ocorre a leitura das mensagens hospedadas na fila “</w:t>
      </w:r>
      <w:proofErr w:type="spellStart"/>
      <w:r>
        <w:rPr>
          <w:i w:val="0"/>
        </w:rPr>
        <w:t>LUNAR_Processed</w:t>
      </w:r>
      <w:proofErr w:type="spellEnd"/>
      <w:r>
        <w:rPr>
          <w:i w:val="0"/>
        </w:rPr>
        <w:t xml:space="preserve">” e o envio das mesmas para uma coleção do banco de dados não relacional </w:t>
      </w:r>
      <w:proofErr w:type="spellStart"/>
      <w:r>
        <w:rPr>
          <w:i w:val="0"/>
        </w:rPr>
        <w:t>MongoDb</w:t>
      </w:r>
      <w:proofErr w:type="spellEnd"/>
      <w:r>
        <w:rPr>
          <w:i w:val="0"/>
        </w:rPr>
        <w:t>.</w:t>
      </w:r>
    </w:p>
    <w:p w14:paraId="344F3E2B" w14:textId="77777777" w:rsidR="008419D9" w:rsidRDefault="00D34F08">
      <w:pPr>
        <w:spacing w:line="360" w:lineRule="auto"/>
        <w:jc w:val="both"/>
      </w:pPr>
      <w:r>
        <w:rPr>
          <w:b/>
        </w:rPr>
        <w:tab/>
      </w:r>
      <w:r>
        <w:t xml:space="preserve">Após a informação percorrer as três etapas, ela estará disponível para ser requisitada pelo usuário através de uma requisição HTTP do tipo GET. A construção de </w:t>
      </w:r>
      <w:r>
        <w:lastRenderedPageBreak/>
        <w:t>uma Web API foi desenvolvida para facilitar a comunicação, principalmente a requisição, com os registros presentes na base de dados.</w:t>
      </w:r>
    </w:p>
    <w:p w14:paraId="5F10D01C" w14:textId="77777777" w:rsidR="008419D9" w:rsidRDefault="008419D9">
      <w:pPr>
        <w:spacing w:line="360" w:lineRule="auto"/>
        <w:jc w:val="both"/>
      </w:pPr>
    </w:p>
    <w:p w14:paraId="230CAFDE" w14:textId="77777777" w:rsidR="008419D9" w:rsidRDefault="008419D9">
      <w:pPr>
        <w:spacing w:line="360" w:lineRule="auto"/>
        <w:jc w:val="both"/>
      </w:pPr>
    </w:p>
    <w:p w14:paraId="38C3AE7E" w14:textId="77777777" w:rsidR="008419D9" w:rsidRDefault="00D34F08">
      <w:pPr>
        <w:pStyle w:val="Titulo2"/>
      </w:pPr>
      <w:bookmarkStart w:id="79" w:name="_Toc513052832"/>
      <w:r>
        <w:t>5.1 – Tipos de Dados</w:t>
      </w:r>
      <w:bookmarkEnd w:id="79"/>
    </w:p>
    <w:p w14:paraId="4609DF41" w14:textId="77777777" w:rsidR="008419D9" w:rsidRDefault="008419D9"/>
    <w:p w14:paraId="03C6A565" w14:textId="77777777" w:rsidR="008419D9" w:rsidRDefault="008419D9"/>
    <w:p w14:paraId="76C3D2EE" w14:textId="77777777" w:rsidR="008419D9" w:rsidRDefault="00D34F08">
      <w:pPr>
        <w:spacing w:line="360" w:lineRule="auto"/>
        <w:jc w:val="both"/>
      </w:pPr>
      <w:r>
        <w:tab/>
        <w:t>Anterior a etapa da aquisição dos dados, é importante entender quais tipos de dados são necessários para que torne plausível o objetivo principal e, se possível, também o encaminhamento das metas a serem cumpridas a longo prazo que foram descritas na seção de “Trabalhos Futuros”. Após ter todos os objetivos bem definidos, torna-se fácil a tarefa de identificar quais dados devem ser capturados.</w:t>
      </w:r>
    </w:p>
    <w:p w14:paraId="517FD9FD" w14:textId="77777777" w:rsidR="008419D9" w:rsidRDefault="00D34F08">
      <w:pPr>
        <w:spacing w:line="360" w:lineRule="auto"/>
        <w:jc w:val="both"/>
      </w:pPr>
      <w:r>
        <w:tab/>
        <w:t>A respeito da detecção de obstáculos nas vias pavimentadas, foi elaborada uma análise prévia para verificar se o sensor Acelerômetro presente em dispositivos mobile, seria sensível o suficiente para registrar as diferenças sutis das oscilações provocadas pela via no automóvel. Observada a viabilidade, a conclusão foi de capturar os dados gerados pelo sensor Acelerômetro.</w:t>
      </w:r>
    </w:p>
    <w:p w14:paraId="30DA9D8C" w14:textId="77777777" w:rsidR="008419D9" w:rsidRDefault="00D34F08">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desenvolvido para o aplicativo Android, foi desenvolvida a lógica para salvar as informações referentes a latitude e a longitude em tempo real.</w:t>
      </w:r>
    </w:p>
    <w:p w14:paraId="4DDAC725" w14:textId="77777777" w:rsidR="008419D9" w:rsidRDefault="00D34F08">
      <w:pPr>
        <w:spacing w:line="360" w:lineRule="auto"/>
        <w:ind w:firstLine="720"/>
        <w:jc w:val="both"/>
      </w:pPr>
      <w:r>
        <w:t>Além dos dados já mencionados, outros, não menos importantes, são capturados como: a inclinação em graus do dispositivo no momento da aquisição; tempo em milissegundos desde que foi iniciada a aplicação; data e hora corrente. A informação referente à inclinação é para possibilitar novos estudos diferentes daqueles realizados neste projeto. Já sobre o cronômetro e hora que está marcando no aparelho servirá como auxílio para a realização do processamento e exposição dos dados.</w:t>
      </w:r>
    </w:p>
    <w:p w14:paraId="5D16B4A0" w14:textId="77777777" w:rsidR="008419D9" w:rsidRDefault="008419D9">
      <w:pPr>
        <w:spacing w:line="360" w:lineRule="auto"/>
        <w:ind w:firstLine="720"/>
      </w:pPr>
    </w:p>
    <w:p w14:paraId="4B1C4454" w14:textId="77777777" w:rsidR="008419D9" w:rsidRDefault="008419D9">
      <w:pPr>
        <w:spacing w:line="360" w:lineRule="auto"/>
        <w:ind w:firstLine="720"/>
      </w:pPr>
    </w:p>
    <w:p w14:paraId="16761B11" w14:textId="77777777" w:rsidR="008419D9" w:rsidRDefault="00D34F08">
      <w:pPr>
        <w:pStyle w:val="Titulo2"/>
      </w:pPr>
      <w:bookmarkStart w:id="80" w:name="_Toc513052833"/>
      <w:r>
        <w:t>5.2 – Método de Captura</w:t>
      </w:r>
      <w:bookmarkEnd w:id="80"/>
    </w:p>
    <w:p w14:paraId="4BF918C4" w14:textId="77777777" w:rsidR="008419D9" w:rsidRDefault="008419D9"/>
    <w:p w14:paraId="2E37FCE2" w14:textId="77777777" w:rsidR="008419D9" w:rsidRDefault="008419D9"/>
    <w:p w14:paraId="34ED303C" w14:textId="77777777" w:rsidR="008419D9" w:rsidRDefault="00D34F08">
      <w:pPr>
        <w:spacing w:line="360" w:lineRule="auto"/>
        <w:jc w:val="both"/>
      </w:pPr>
      <w:r>
        <w:tab/>
        <w:t xml:space="preserve">A construção de uma aplicação teste para smartphone Android foi o primeiro passo para tornar possível a captura dos dados. Antes de realizar a aquisição, foi estudado </w:t>
      </w:r>
      <w:r>
        <w:lastRenderedPageBreak/>
        <w:t xml:space="preserve">a necessidade de incluir mais equipamentos tecnológicos para poder realizar o treinamento do modelo de </w:t>
      </w:r>
      <w:proofErr w:type="spellStart"/>
      <w:r>
        <w:rPr>
          <w:i/>
        </w:rPr>
        <w:t>machine</w:t>
      </w:r>
      <w:proofErr w:type="spellEnd"/>
      <w:r>
        <w:t xml:space="preserve"> </w:t>
      </w:r>
      <w:proofErr w:type="spellStart"/>
      <w:r>
        <w:rPr>
          <w:i/>
        </w:rPr>
        <w:t>learning</w:t>
      </w:r>
      <w:proofErr w:type="spellEnd"/>
      <w:r>
        <w:t>.</w:t>
      </w:r>
    </w:p>
    <w:p w14:paraId="0A60483D" w14:textId="77777777" w:rsidR="008419D9" w:rsidRDefault="008419D9">
      <w:pPr>
        <w:keepNext/>
        <w:jc w:val="center"/>
      </w:pPr>
    </w:p>
    <w:p w14:paraId="2AC008DB" w14:textId="77777777" w:rsidR="008419D9" w:rsidRDefault="00D34F08">
      <w:pPr>
        <w:keepNext/>
        <w:jc w:val="center"/>
      </w:pPr>
      <w:r>
        <w:rPr>
          <w:noProof/>
        </w:rPr>
        <mc:AlternateContent>
          <mc:Choice Requires="wps">
            <w:drawing>
              <wp:inline distT="0" distB="0" distL="0" distR="0" wp14:anchorId="24AE0FD8" wp14:editId="44A28518">
                <wp:extent cx="3206115" cy="4708525"/>
                <wp:effectExtent l="0" t="0" r="0" b="0"/>
                <wp:docPr id="29"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rcRect b="8281"/>
                        <a:stretch/>
                      </pic:blipFill>
                      <pic:spPr>
                        <a:xfrm>
                          <a:off x="0" y="0"/>
                          <a:ext cx="3205440" cy="470772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52.35pt;height:370.65pt" wp14:anchorId="5E4EC0E7">
                <v:imagedata r:id="rId39" o:detectmouseclick="t"/>
                <w10:wrap type="none"/>
                <v:stroke color="#3465a4" joinstyle="round" endcap="flat"/>
              </v:rect>
            </w:pict>
          </mc:Fallback>
        </mc:AlternateContent>
      </w:r>
    </w:p>
    <w:p w14:paraId="242071FB" w14:textId="72B141B7" w:rsidR="008419D9" w:rsidRDefault="00D34F08">
      <w:pPr>
        <w:pStyle w:val="Legenda"/>
        <w:jc w:val="center"/>
      </w:pPr>
      <w:bookmarkStart w:id="81" w:name="_Toc512783324"/>
      <w:bookmarkStart w:id="82" w:name="_Toc513052790"/>
      <w:r>
        <w:t xml:space="preserve">Figura </w:t>
      </w:r>
      <w:r>
        <w:fldChar w:fldCharType="begin"/>
      </w:r>
      <w:r>
        <w:instrText>SEQ Figura \* ARABIC</w:instrText>
      </w:r>
      <w:r>
        <w:fldChar w:fldCharType="separate"/>
      </w:r>
      <w:r w:rsidR="00950CA4">
        <w:rPr>
          <w:noProof/>
        </w:rPr>
        <w:t>28</w:t>
      </w:r>
      <w:r>
        <w:fldChar w:fldCharType="end"/>
      </w:r>
      <w:bookmarkEnd w:id="81"/>
      <w:r>
        <w:t xml:space="preserve"> Aplicação teste já posicionada para iniciar a captura</w:t>
      </w:r>
      <w:bookmarkEnd w:id="82"/>
    </w:p>
    <w:p w14:paraId="0BC17B69" w14:textId="77777777" w:rsidR="008419D9" w:rsidRDefault="008419D9">
      <w:pPr>
        <w:keepNext/>
        <w:jc w:val="center"/>
      </w:pPr>
    </w:p>
    <w:p w14:paraId="18A81ABA" w14:textId="77777777" w:rsidR="008419D9" w:rsidRDefault="008419D9"/>
    <w:p w14:paraId="0416122A" w14:textId="77777777" w:rsidR="008419D9" w:rsidRDefault="00D34F08">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14:paraId="5DC37866" w14:textId="77777777" w:rsidR="008419D9" w:rsidRDefault="00D34F08">
      <w:pPr>
        <w:spacing w:line="360" w:lineRule="auto"/>
        <w:jc w:val="both"/>
      </w:pPr>
      <w:r>
        <w:tab/>
        <w:t>Um outro auxílio muito importante para realizar a validação dos eventos registrados foi a utilização de uma câmera no capô do automóvel para produzir a gravação de todo o trajeto percorrido a fim de possibilitar a validação dos dados.</w:t>
      </w:r>
    </w:p>
    <w:p w14:paraId="2EEEC22A" w14:textId="77777777" w:rsidR="008419D9" w:rsidRDefault="00D34F08">
      <w:pPr>
        <w:keepNext/>
        <w:spacing w:line="360" w:lineRule="auto"/>
        <w:jc w:val="center"/>
      </w:pPr>
      <w:r>
        <w:rPr>
          <w:noProof/>
        </w:rPr>
        <w:lastRenderedPageBreak/>
        <w:drawing>
          <wp:inline distT="0" distB="0" distL="0" distR="0" wp14:anchorId="29D8C954" wp14:editId="7CB06CA9">
            <wp:extent cx="5398770" cy="3037205"/>
            <wp:effectExtent l="0" t="0" r="0" b="0"/>
            <wp:docPr id="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3"/>
                    <pic:cNvPicPr>
                      <a:picLocks noChangeAspect="1" noChangeArrowheads="1"/>
                    </pic:cNvPicPr>
                  </pic:nvPicPr>
                  <pic:blipFill>
                    <a:blip r:embed="rId40"/>
                    <a:stretch>
                      <a:fillRect/>
                    </a:stretch>
                  </pic:blipFill>
                  <pic:spPr bwMode="auto">
                    <a:xfrm>
                      <a:off x="0" y="0"/>
                      <a:ext cx="5398770" cy="3037205"/>
                    </a:xfrm>
                    <a:prstGeom prst="rect">
                      <a:avLst/>
                    </a:prstGeom>
                  </pic:spPr>
                </pic:pic>
              </a:graphicData>
            </a:graphic>
          </wp:inline>
        </w:drawing>
      </w:r>
    </w:p>
    <w:p w14:paraId="189B8852" w14:textId="40137426" w:rsidR="008419D9" w:rsidRDefault="00D34F08">
      <w:pPr>
        <w:pStyle w:val="Legenda"/>
        <w:jc w:val="center"/>
      </w:pPr>
      <w:bookmarkStart w:id="83" w:name="_Toc512783325"/>
      <w:bookmarkStart w:id="84" w:name="_Toc513052791"/>
      <w:r>
        <w:t xml:space="preserve">Figura </w:t>
      </w:r>
      <w:r>
        <w:fldChar w:fldCharType="begin"/>
      </w:r>
      <w:r>
        <w:instrText>SEQ Figura \* ARABIC</w:instrText>
      </w:r>
      <w:r>
        <w:fldChar w:fldCharType="separate"/>
      </w:r>
      <w:r w:rsidR="00950CA4">
        <w:rPr>
          <w:noProof/>
        </w:rPr>
        <w:t>29</w:t>
      </w:r>
      <w:r>
        <w:fldChar w:fldCharType="end"/>
      </w:r>
      <w:bookmarkEnd w:id="83"/>
      <w:r>
        <w:t xml:space="preserve"> Uso de uma filmadora no capô do veículo</w:t>
      </w:r>
      <w:bookmarkEnd w:id="84"/>
    </w:p>
    <w:p w14:paraId="21C97B12" w14:textId="77777777" w:rsidR="008419D9" w:rsidRDefault="008419D9">
      <w:pPr>
        <w:pStyle w:val="Legenda"/>
        <w:jc w:val="center"/>
      </w:pPr>
    </w:p>
    <w:p w14:paraId="49832DBE" w14:textId="77777777" w:rsidR="008419D9" w:rsidRDefault="00D34F08">
      <w:pPr>
        <w:pStyle w:val="Legenda"/>
        <w:spacing w:line="360" w:lineRule="auto"/>
        <w:jc w:val="both"/>
        <w:rPr>
          <w:i w:val="0"/>
        </w:rPr>
      </w:pPr>
      <w:r>
        <w:rPr>
          <w:i w:val="0"/>
        </w:rPr>
        <w:tab/>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14:paraId="487EA172" w14:textId="77777777" w:rsidR="008419D9" w:rsidRDefault="00D34F08">
      <w:pPr>
        <w:pStyle w:val="Legenda"/>
        <w:spacing w:line="360" w:lineRule="auto"/>
        <w:jc w:val="both"/>
      </w:pPr>
      <w:r>
        <w:rPr>
          <w:i w:val="0"/>
        </w:rPr>
        <w:tab/>
        <w:t>A respeito da base de dados utilizada para os testes, o automóvel percorreu vias de diferentes pontos da cidade e do estado do Rio de Janeiro, como a Cidade Universitária (UFRJ), Aterro, Botafogo, Humaitá, Glória e Túnel Rebouças até a Lagoa. Foram capturados quebra-molas de diferentes tipos e buracos de baixa, média e alta profundidade.</w:t>
      </w:r>
      <w:ins w:id="85" w:author="Unknown Author" w:date="2018-04-26T22:48:00Z">
        <w:r>
          <w:rPr>
            <w:i w:val="0"/>
            <w:highlight w:val="yellow"/>
          </w:rPr>
          <w:t xml:space="preserve"> Mostra uma </w:t>
        </w:r>
        <w:commentRangeStart w:id="86"/>
        <w:r>
          <w:rPr>
            <w:i w:val="0"/>
            <w:highlight w:val="yellow"/>
          </w:rPr>
          <w:t>figura</w:t>
        </w:r>
      </w:ins>
      <w:commentRangeEnd w:id="86"/>
      <w:r>
        <w:commentReference w:id="86"/>
      </w:r>
      <w:r>
        <w:rPr>
          <w:i w:val="0"/>
          <w:highlight w:val="yellow"/>
        </w:rPr>
        <w:commentReference w:id="87"/>
      </w:r>
      <w:ins w:id="88" w:author="Unknown Author" w:date="2018-04-26T22:48:00Z">
        <w:r>
          <w:rPr>
            <w:i w:val="0"/>
            <w:highlight w:val="yellow"/>
          </w:rPr>
          <w:t xml:space="preserve"> com o mapa destes trajetos.</w:t>
        </w:r>
      </w:ins>
    </w:p>
    <w:p w14:paraId="3D0480EF" w14:textId="77777777" w:rsidR="008419D9" w:rsidRDefault="008419D9"/>
    <w:p w14:paraId="70D32797" w14:textId="77777777" w:rsidR="008419D9" w:rsidRDefault="008419D9"/>
    <w:p w14:paraId="6FA2B2BB" w14:textId="77777777" w:rsidR="008419D9" w:rsidRDefault="00D34F08">
      <w:pPr>
        <w:pStyle w:val="Titulo2"/>
      </w:pPr>
      <w:bookmarkStart w:id="89" w:name="_Toc513052834"/>
      <w:r>
        <w:t>5.3 – Análise Diagnóstica</w:t>
      </w:r>
      <w:bookmarkEnd w:id="89"/>
      <w:r>
        <w:t xml:space="preserve"> </w:t>
      </w:r>
    </w:p>
    <w:p w14:paraId="4FAF98E8" w14:textId="77777777" w:rsidR="008419D9" w:rsidRDefault="008419D9">
      <w:pPr>
        <w:rPr>
          <w:b/>
        </w:rPr>
      </w:pPr>
    </w:p>
    <w:p w14:paraId="1E89E88E" w14:textId="77777777" w:rsidR="008419D9" w:rsidRDefault="008419D9">
      <w:pPr>
        <w:rPr>
          <w:b/>
        </w:rPr>
      </w:pPr>
    </w:p>
    <w:p w14:paraId="2BAB551F" w14:textId="77777777" w:rsidR="008419D9" w:rsidRDefault="00D34F08">
      <w:pPr>
        <w:spacing w:line="360" w:lineRule="auto"/>
        <w:jc w:val="both"/>
      </w:pPr>
      <w:r>
        <w:rPr>
          <w:b/>
        </w:rPr>
        <w:tab/>
      </w:r>
      <w:r>
        <w:t>Após realizada a captura dos dados, inicia-se a elaboração de uma análise diagnóstica a partir dos gráficos gerados pelos valores dos três eixos do sensor acelerômetro em cada instante do tempo. É realizado uma busca para identificar as relações de causa e consequência percebidas ao longo das amostras para entender o porquê de ter ocorrido picos e depressões em certos momentos da coleta.</w:t>
      </w:r>
    </w:p>
    <w:p w14:paraId="66ED4F51" w14:textId="77777777" w:rsidR="008419D9" w:rsidRDefault="00D34F08">
      <w:pPr>
        <w:spacing w:line="360" w:lineRule="auto"/>
        <w:jc w:val="both"/>
      </w:pPr>
      <w:r>
        <w:lastRenderedPageBreak/>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tab/>
      </w:r>
    </w:p>
    <w:p w14:paraId="3908B416" w14:textId="77777777" w:rsidR="008419D9" w:rsidRDefault="00D34F08">
      <w:pPr>
        <w:spacing w:line="360" w:lineRule="auto"/>
        <w:ind w:firstLine="720"/>
        <w:jc w:val="both"/>
      </w:pPr>
      <w:r>
        <w:t>As imagens a seguir apresentam o comportamento do sensor acelerômetro no eixo x, y e z em um trajeto percorrido na Cidade Universitária do Rio de Janeiro, bem como as marcações de buraco e quebra-molas inseridas no momento da captura.</w:t>
      </w:r>
    </w:p>
    <w:p w14:paraId="1DF18BC8" w14:textId="77777777" w:rsidR="008419D9" w:rsidRDefault="008419D9">
      <w:pPr>
        <w:spacing w:line="360" w:lineRule="auto"/>
      </w:pPr>
    </w:p>
    <w:p w14:paraId="568C3EB0" w14:textId="77777777" w:rsidR="008419D9" w:rsidRDefault="00D34F08">
      <w:pPr>
        <w:keepNext/>
        <w:spacing w:line="360" w:lineRule="auto"/>
      </w:pPr>
      <w:r>
        <w:rPr>
          <w:noProof/>
        </w:rPr>
        <w:drawing>
          <wp:inline distT="0" distB="0" distL="0" distR="0" wp14:anchorId="174584BC" wp14:editId="6101E527">
            <wp:extent cx="5400040" cy="2713990"/>
            <wp:effectExtent l="0" t="0" r="0" b="0"/>
            <wp:docPr id="3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25"/>
                    <pic:cNvPicPr>
                      <a:picLocks noChangeAspect="1" noChangeArrowheads="1"/>
                    </pic:cNvPicPr>
                  </pic:nvPicPr>
                  <pic:blipFill>
                    <a:blip r:embed="rId44"/>
                    <a:stretch>
                      <a:fillRect/>
                    </a:stretch>
                  </pic:blipFill>
                  <pic:spPr bwMode="auto">
                    <a:xfrm>
                      <a:off x="0" y="0"/>
                      <a:ext cx="5400040" cy="2713990"/>
                    </a:xfrm>
                    <a:prstGeom prst="rect">
                      <a:avLst/>
                    </a:prstGeom>
                  </pic:spPr>
                </pic:pic>
              </a:graphicData>
            </a:graphic>
          </wp:inline>
        </w:drawing>
      </w:r>
    </w:p>
    <w:p w14:paraId="5D4DC745" w14:textId="595332FC" w:rsidR="008419D9" w:rsidRDefault="00D34F08">
      <w:pPr>
        <w:pStyle w:val="Legenda"/>
        <w:jc w:val="center"/>
      </w:pPr>
      <w:bookmarkStart w:id="90" w:name="_Toc512783326"/>
      <w:bookmarkStart w:id="91" w:name="_Toc513052792"/>
      <w:r>
        <w:t xml:space="preserve">Figura </w:t>
      </w:r>
      <w:r>
        <w:fldChar w:fldCharType="begin"/>
      </w:r>
      <w:r>
        <w:instrText>SEQ Figura \* ARABIC</w:instrText>
      </w:r>
      <w:r>
        <w:fldChar w:fldCharType="separate"/>
      </w:r>
      <w:r w:rsidR="00950CA4">
        <w:rPr>
          <w:noProof/>
        </w:rPr>
        <w:t>30</w:t>
      </w:r>
      <w:r>
        <w:fldChar w:fldCharType="end"/>
      </w:r>
      <w:bookmarkEnd w:id="90"/>
      <w:r>
        <w:t xml:space="preserve"> Comportamento do eixo Z do sensor acelerômetro</w:t>
      </w:r>
      <w:bookmarkEnd w:id="91"/>
    </w:p>
    <w:p w14:paraId="0BE27A09" w14:textId="77777777" w:rsidR="008419D9" w:rsidRDefault="008419D9">
      <w:pPr>
        <w:keepNext/>
        <w:spacing w:line="360" w:lineRule="auto"/>
      </w:pPr>
    </w:p>
    <w:p w14:paraId="0A706831" w14:textId="77777777" w:rsidR="008419D9" w:rsidRDefault="008419D9">
      <w:pPr>
        <w:keepNext/>
        <w:spacing w:line="360" w:lineRule="auto"/>
      </w:pPr>
    </w:p>
    <w:p w14:paraId="1559C6C4" w14:textId="77777777" w:rsidR="008419D9" w:rsidRDefault="00D34F08">
      <w:pPr>
        <w:keepNext/>
        <w:spacing w:line="360" w:lineRule="auto"/>
      </w:pPr>
      <w:r>
        <w:rPr>
          <w:noProof/>
        </w:rPr>
        <w:drawing>
          <wp:inline distT="0" distB="6985" distL="0" distR="0" wp14:anchorId="20C1069A" wp14:editId="2826F7F8">
            <wp:extent cx="5375275" cy="2774315"/>
            <wp:effectExtent l="0" t="0" r="0" b="0"/>
            <wp:docPr id="32"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46"/>
                    <pic:cNvPicPr>
                      <a:picLocks noChangeAspect="1" noChangeArrowheads="1"/>
                    </pic:cNvPicPr>
                  </pic:nvPicPr>
                  <pic:blipFill>
                    <a:blip r:embed="rId45"/>
                    <a:srcRect l="451"/>
                    <a:stretch>
                      <a:fillRect/>
                    </a:stretch>
                  </pic:blipFill>
                  <pic:spPr bwMode="auto">
                    <a:xfrm>
                      <a:off x="0" y="0"/>
                      <a:ext cx="5375275" cy="2774315"/>
                    </a:xfrm>
                    <a:prstGeom prst="rect">
                      <a:avLst/>
                    </a:prstGeom>
                  </pic:spPr>
                </pic:pic>
              </a:graphicData>
            </a:graphic>
          </wp:inline>
        </w:drawing>
      </w:r>
    </w:p>
    <w:p w14:paraId="302B1210" w14:textId="5A0477B4" w:rsidR="008419D9" w:rsidRDefault="00D34F08">
      <w:pPr>
        <w:pStyle w:val="Legenda"/>
        <w:jc w:val="center"/>
      </w:pPr>
      <w:bookmarkStart w:id="92" w:name="_Toc512783327"/>
      <w:bookmarkStart w:id="93" w:name="_Toc513052793"/>
      <w:r>
        <w:t xml:space="preserve">Figura </w:t>
      </w:r>
      <w:r>
        <w:fldChar w:fldCharType="begin"/>
      </w:r>
      <w:r>
        <w:instrText>SEQ Figura \* ARABIC</w:instrText>
      </w:r>
      <w:r>
        <w:fldChar w:fldCharType="separate"/>
      </w:r>
      <w:r w:rsidR="00950CA4">
        <w:rPr>
          <w:noProof/>
        </w:rPr>
        <w:t>31</w:t>
      </w:r>
      <w:r>
        <w:fldChar w:fldCharType="end"/>
      </w:r>
      <w:bookmarkStart w:id="94" w:name="__DdeLink__6420_1520771854"/>
      <w:bookmarkEnd w:id="92"/>
      <w:bookmarkEnd w:id="94"/>
      <w:r>
        <w:t xml:space="preserve"> Comportamento do eixo Y do sensor acelerômetro</w:t>
      </w:r>
      <w:bookmarkEnd w:id="93"/>
    </w:p>
    <w:p w14:paraId="7F60C6E0" w14:textId="77777777" w:rsidR="008419D9" w:rsidRDefault="00D34F08">
      <w:pPr>
        <w:keepNext/>
        <w:spacing w:line="360" w:lineRule="auto"/>
      </w:pPr>
      <w:r>
        <w:rPr>
          <w:noProof/>
        </w:rPr>
        <w:lastRenderedPageBreak/>
        <w:drawing>
          <wp:inline distT="0" distB="635" distL="0" distR="0" wp14:anchorId="7A03BD82" wp14:editId="7C8A0AF3">
            <wp:extent cx="5400040" cy="2761615"/>
            <wp:effectExtent l="0" t="0" r="0" b="0"/>
            <wp:docPr id="33"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7"/>
                    <pic:cNvPicPr>
                      <a:picLocks noChangeAspect="1" noChangeArrowheads="1"/>
                    </pic:cNvPicPr>
                  </pic:nvPicPr>
                  <pic:blipFill>
                    <a:blip r:embed="rId46"/>
                    <a:stretch>
                      <a:fillRect/>
                    </a:stretch>
                  </pic:blipFill>
                  <pic:spPr bwMode="auto">
                    <a:xfrm>
                      <a:off x="0" y="0"/>
                      <a:ext cx="5400040" cy="2761615"/>
                    </a:xfrm>
                    <a:prstGeom prst="rect">
                      <a:avLst/>
                    </a:prstGeom>
                  </pic:spPr>
                </pic:pic>
              </a:graphicData>
            </a:graphic>
          </wp:inline>
        </w:drawing>
      </w:r>
    </w:p>
    <w:p w14:paraId="3EBA8220" w14:textId="2B98E4C8" w:rsidR="008419D9" w:rsidRDefault="00D34F08">
      <w:pPr>
        <w:pStyle w:val="Legenda"/>
        <w:jc w:val="center"/>
      </w:pPr>
      <w:bookmarkStart w:id="95" w:name="_Toc512783328"/>
      <w:bookmarkStart w:id="96" w:name="_Toc513052794"/>
      <w:r>
        <w:t xml:space="preserve">Figura </w:t>
      </w:r>
      <w:r>
        <w:fldChar w:fldCharType="begin"/>
      </w:r>
      <w:r>
        <w:instrText>SEQ Figura \* ARABIC</w:instrText>
      </w:r>
      <w:r>
        <w:fldChar w:fldCharType="separate"/>
      </w:r>
      <w:r w:rsidR="00950CA4">
        <w:rPr>
          <w:noProof/>
        </w:rPr>
        <w:t>32</w:t>
      </w:r>
      <w:r>
        <w:fldChar w:fldCharType="end"/>
      </w:r>
      <w:bookmarkEnd w:id="95"/>
      <w:r>
        <w:t xml:space="preserve"> Comportamento do eixo X do sensor acelerômetro</w:t>
      </w:r>
      <w:bookmarkEnd w:id="96"/>
    </w:p>
    <w:p w14:paraId="141EDE1E" w14:textId="77777777" w:rsidR="008419D9" w:rsidRDefault="008419D9">
      <w:pPr>
        <w:spacing w:line="360" w:lineRule="auto"/>
      </w:pPr>
    </w:p>
    <w:p w14:paraId="7F3BEC3A" w14:textId="77777777" w:rsidR="008419D9" w:rsidRDefault="00D34F08">
      <w:pPr>
        <w:spacing w:line="360" w:lineRule="auto"/>
        <w:jc w:val="both"/>
      </w:pPr>
      <w:r>
        <w:rPr>
          <w:b/>
        </w:rPr>
        <w:tab/>
      </w:r>
      <w:r>
        <w:t xml:space="preserve">As consequências geradas pelos eventos se tornam nítidas no conjunto de dados normalizados. Os picos com as intensidades diferentes estão diretamente relacionados com a força do impacto que cada evento foi capaz de gerar no automóvel. Isto vale também para as reações distintas entre cada eixo do sensor. Dependendo de como o automóvel passou por cima de um obstáculo, as assinaturas em cada eixo tendem a apresentar valores diferentes. Os picos menores, mas que não podem ser ignorados, foram praticados por imperfeições existentes nas vias pavimentadas. </w:t>
      </w:r>
    </w:p>
    <w:p w14:paraId="38E26A47" w14:textId="77777777" w:rsidR="008419D9" w:rsidRDefault="00D34F08">
      <w:pPr>
        <w:spacing w:line="360" w:lineRule="auto"/>
        <w:jc w:val="both"/>
      </w:pPr>
      <w:r>
        <w:tab/>
        <w:t xml:space="preserve">O algoritmo de aprendizagem de máquina deve ser capaz de saber diferençar picos ocasionados por eventos do interesse e aqueles por ondulações da pista. Uma das técnicas possíveis é a inserção de um </w:t>
      </w:r>
      <w:proofErr w:type="spellStart"/>
      <w:r>
        <w:rPr>
          <w:i/>
        </w:rPr>
        <w:t>threshold</w:t>
      </w:r>
      <w:proofErr w:type="spellEnd"/>
      <w:r>
        <w:t xml:space="preserve"> para realizar essa distinção.</w:t>
      </w:r>
    </w:p>
    <w:p w14:paraId="6113ED59" w14:textId="77777777" w:rsidR="008419D9" w:rsidRDefault="00D34F08">
      <w:pPr>
        <w:spacing w:line="360" w:lineRule="auto"/>
        <w:jc w:val="both"/>
      </w:pPr>
      <w:r>
        <w:tab/>
        <w:t>A Figura 36 apresenta um caso que é utilizado a imagem fornecida pela câmera presa ao capô do carro e a assinatura provocada pelo evento destacado em um dos gráficos gerados.</w:t>
      </w:r>
    </w:p>
    <w:p w14:paraId="54855B14" w14:textId="77777777" w:rsidR="008419D9" w:rsidRDefault="008419D9">
      <w:pPr>
        <w:spacing w:line="360" w:lineRule="auto"/>
      </w:pPr>
    </w:p>
    <w:p w14:paraId="1B03EFC0" w14:textId="77777777" w:rsidR="008419D9" w:rsidRDefault="00D34F08">
      <w:pPr>
        <w:keepNext/>
        <w:spacing w:line="360" w:lineRule="auto"/>
      </w:pPr>
      <w:r>
        <w:lastRenderedPageBreak/>
        <w:tab/>
      </w:r>
      <w:r>
        <w:rPr>
          <w:noProof/>
        </w:rPr>
        <w:drawing>
          <wp:inline distT="0" distB="9525" distL="0" distR="0" wp14:anchorId="56D30DAD" wp14:editId="79C09A5C">
            <wp:extent cx="4495800" cy="2105025"/>
            <wp:effectExtent l="0" t="0" r="0" b="0"/>
            <wp:docPr id="3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8"/>
                    <pic:cNvPicPr>
                      <a:picLocks noChangeAspect="1" noChangeArrowheads="1"/>
                    </pic:cNvPicPr>
                  </pic:nvPicPr>
                  <pic:blipFill>
                    <a:blip r:embed="rId47"/>
                    <a:stretch>
                      <a:fillRect/>
                    </a:stretch>
                  </pic:blipFill>
                  <pic:spPr bwMode="auto">
                    <a:xfrm>
                      <a:off x="0" y="0"/>
                      <a:ext cx="4495800" cy="2105025"/>
                    </a:xfrm>
                    <a:prstGeom prst="rect">
                      <a:avLst/>
                    </a:prstGeom>
                  </pic:spPr>
                </pic:pic>
              </a:graphicData>
            </a:graphic>
          </wp:inline>
        </w:drawing>
      </w:r>
    </w:p>
    <w:p w14:paraId="0111584B" w14:textId="4A66F33B" w:rsidR="008419D9" w:rsidRDefault="00D34F08">
      <w:pPr>
        <w:pStyle w:val="Legenda"/>
        <w:jc w:val="center"/>
        <w:rPr>
          <w:highlight w:val="yellow"/>
        </w:rPr>
      </w:pPr>
      <w:bookmarkStart w:id="97" w:name="_Toc512783329"/>
      <w:bookmarkStart w:id="98" w:name="_Toc513052795"/>
      <w:r>
        <w:t xml:space="preserve">Figura </w:t>
      </w:r>
      <w:r>
        <w:fldChar w:fldCharType="begin"/>
      </w:r>
      <w:r>
        <w:instrText>SEQ Figura \* ARABIC</w:instrText>
      </w:r>
      <w:r>
        <w:fldChar w:fldCharType="separate"/>
      </w:r>
      <w:r w:rsidR="00950CA4">
        <w:rPr>
          <w:noProof/>
        </w:rPr>
        <w:t>33</w:t>
      </w:r>
      <w:r>
        <w:fldChar w:fldCharType="end"/>
      </w:r>
      <w:bookmarkEnd w:id="97"/>
      <w:r>
        <w:t xml:space="preserve"> Relação de causa-consequência de um buraco captado pela filmadora</w:t>
      </w:r>
      <w:bookmarkEnd w:id="98"/>
    </w:p>
    <w:p w14:paraId="1174E9ED" w14:textId="77777777" w:rsidR="008419D9" w:rsidRDefault="008419D9">
      <w:pPr>
        <w:pStyle w:val="Legenda"/>
        <w:jc w:val="center"/>
      </w:pPr>
    </w:p>
    <w:p w14:paraId="4D3ED0CF" w14:textId="77777777" w:rsidR="008419D9" w:rsidRDefault="00D34F08">
      <w:pPr>
        <w:spacing w:line="360" w:lineRule="auto"/>
        <w:jc w:val="both"/>
      </w:pPr>
      <w:r>
        <w:rPr>
          <w:b/>
        </w:rPr>
        <w:tab/>
      </w:r>
      <w:r>
        <w:t xml:space="preserve">O ícone triangular significa um evento de </w:t>
      </w:r>
      <w:proofErr w:type="spellStart"/>
      <w:r>
        <w:t>quebra-mola</w:t>
      </w:r>
      <w:proofErr w:type="spellEnd"/>
      <w:r>
        <w:t xml:space="preserve">, já o círculo de um buraco. O pico de maior intensidade foi gerado pelo buraco presente na imagem da esquerda na Figura 36. Entre o primeiro </w:t>
      </w:r>
      <w:proofErr w:type="spellStart"/>
      <w:r>
        <w:t>quebra-mola</w:t>
      </w:r>
      <w:proofErr w:type="spellEnd"/>
      <w:r>
        <w:t xml:space="preserve"> e buraco, foi constado um pico significativo. Este surto está relacionado com uma faixa em alto relevo existente assim que o veículo entra em uma rotatória, momentos antes da imagem capturada e apresentada acima. A faixa contém desgastes, desníveis e esses detalhes foram capturados com sucesso pelo sensor presente no dispositivo móvel utilizado. </w:t>
      </w:r>
    </w:p>
    <w:p w14:paraId="7DDD84E0" w14:textId="77777777" w:rsidR="008419D9" w:rsidRDefault="008419D9">
      <w:pPr>
        <w:rPr>
          <w:b/>
        </w:rPr>
      </w:pPr>
    </w:p>
    <w:p w14:paraId="363F8EA5" w14:textId="77777777" w:rsidR="008419D9" w:rsidRDefault="008419D9">
      <w:pPr>
        <w:rPr>
          <w:b/>
        </w:rPr>
      </w:pPr>
    </w:p>
    <w:p w14:paraId="3F5020CA" w14:textId="77777777" w:rsidR="008419D9" w:rsidRDefault="00D34F08">
      <w:pPr>
        <w:pStyle w:val="Titulo2"/>
      </w:pPr>
      <w:bookmarkStart w:id="99" w:name="_Toc513052835"/>
      <w:r>
        <w:t>5.4 - Processamento dos Dados</w:t>
      </w:r>
      <w:bookmarkEnd w:id="99"/>
    </w:p>
    <w:p w14:paraId="0006BEDA" w14:textId="77777777" w:rsidR="008419D9" w:rsidRDefault="008419D9"/>
    <w:p w14:paraId="1DD46007" w14:textId="77777777" w:rsidR="008419D9" w:rsidRDefault="008419D9"/>
    <w:p w14:paraId="7774B42C" w14:textId="77777777" w:rsidR="008419D9" w:rsidRDefault="00D34F08">
      <w:pPr>
        <w:spacing w:line="360" w:lineRule="auto"/>
        <w:jc w:val="both"/>
      </w:pPr>
      <w:r>
        <w:tab/>
        <w:t xml:space="preserve">O processamento dos dados foi dividido em duas partes. Processamento realizado por processos denominados </w:t>
      </w:r>
      <w:proofErr w:type="spellStart"/>
      <w:r>
        <w:rPr>
          <w:i/>
        </w:rPr>
        <w:t>Worker</w:t>
      </w:r>
      <w:proofErr w:type="spellEnd"/>
      <w:r>
        <w:t xml:space="preserve"> desenvolvidos em C#. A segunda parte do processamento foi através de algoritmos em Python para uso exclusivo do código de aprendizado de máquina. As seções a seguir abordarão como foram feitas as mudanças nos dados crus.</w:t>
      </w:r>
    </w:p>
    <w:p w14:paraId="5330FC56" w14:textId="77777777" w:rsidR="008419D9" w:rsidRDefault="008419D9">
      <w:pPr>
        <w:rPr>
          <w:b/>
        </w:rPr>
      </w:pPr>
    </w:p>
    <w:p w14:paraId="194D4EEE" w14:textId="77777777" w:rsidR="008419D9" w:rsidRDefault="008419D9">
      <w:pPr>
        <w:rPr>
          <w:b/>
        </w:rPr>
      </w:pPr>
    </w:p>
    <w:p w14:paraId="45D9B237" w14:textId="77777777" w:rsidR="008419D9" w:rsidRDefault="00D34F08">
      <w:pPr>
        <w:pStyle w:val="Ttulo30"/>
      </w:pPr>
      <w:bookmarkStart w:id="100" w:name="_Toc513052836"/>
      <w:r>
        <w:t xml:space="preserve">5.2.1 – Processo </w:t>
      </w:r>
      <w:proofErr w:type="spellStart"/>
      <w:r>
        <w:t>Worker</w:t>
      </w:r>
      <w:bookmarkEnd w:id="100"/>
      <w:proofErr w:type="spellEnd"/>
    </w:p>
    <w:p w14:paraId="4B96B2D5" w14:textId="77777777" w:rsidR="008419D9" w:rsidRDefault="008419D9"/>
    <w:p w14:paraId="6F5780D3" w14:textId="77777777" w:rsidR="008419D9" w:rsidRDefault="008419D9"/>
    <w:p w14:paraId="0AF60AA1" w14:textId="77777777" w:rsidR="008419D9" w:rsidRDefault="00D34F08">
      <w:pPr>
        <w:spacing w:line="360" w:lineRule="auto"/>
        <w:jc w:val="both"/>
      </w:pPr>
      <w:r>
        <w:tab/>
        <w:t xml:space="preserve">O </w:t>
      </w:r>
      <w:proofErr w:type="spellStart"/>
      <w:r>
        <w:rPr>
          <w:i/>
        </w:rPr>
        <w:t>Worker</w:t>
      </w:r>
      <w:proofErr w:type="spellEnd"/>
      <w:r>
        <w:t xml:space="preserve"> é um dos projetos desenvolvidos em C# para executar o processamento dos dados antes de serem salvos no banco de dados.</w:t>
      </w:r>
    </w:p>
    <w:p w14:paraId="1C026C3A" w14:textId="77777777" w:rsidR="008419D9" w:rsidRDefault="00D34F08">
      <w:pPr>
        <w:spacing w:line="360" w:lineRule="auto"/>
        <w:jc w:val="both"/>
      </w:pPr>
      <w:r>
        <w:lastRenderedPageBreak/>
        <w:tab/>
        <w:t>Os dados crus gerados pelo aplicativo mobile são enviados para uma fila na AWS chamada "</w:t>
      </w:r>
      <w:proofErr w:type="spellStart"/>
      <w:r>
        <w:t>LUNAR_ToBeProcessed</w:t>
      </w:r>
      <w:proofErr w:type="spellEnd"/>
      <w:r>
        <w:t xml:space="preserve">”. O </w:t>
      </w:r>
      <w:proofErr w:type="spellStart"/>
      <w:r>
        <w:rPr>
          <w:i/>
        </w:rPr>
        <w:t>Worker</w:t>
      </w:r>
      <w:proofErr w:type="spellEnd"/>
      <w:r>
        <w:t xml:space="preserve"> captura de tempos em tempos as mensagens disponíveis e aplica uma série de filtros.</w:t>
      </w:r>
    </w:p>
    <w:p w14:paraId="23FEA737" w14:textId="77777777" w:rsidR="008419D9" w:rsidRDefault="00D34F08">
      <w:pPr>
        <w:spacing w:line="360" w:lineRule="auto"/>
        <w:jc w:val="both"/>
      </w:pPr>
      <w:r>
        <w:tab/>
        <w:t>O primeiro filtro aplicado é relacionada ao problema de captura da latitude e da longitude. É de se esperar que existem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mas sem as coordenadas do GPS não é possível tal feito. Portanto, dados que não registram corretamente informações do GPS são excluídos pelo filtro inicial.</w:t>
      </w:r>
    </w:p>
    <w:p w14:paraId="7B61C105" w14:textId="77777777" w:rsidR="008419D9" w:rsidRDefault="00D34F08">
      <w:pPr>
        <w:spacing w:line="360" w:lineRule="auto"/>
        <w:jc w:val="both"/>
      </w:pPr>
      <w:r>
        <w:tab/>
        <w:t>Além da importância em realizar a aquisição correta das coordenadas, um outro fator importante para termos uma detecção automática satisfatória é o comportamento do dispositivo móvel ao longo do percurso percorrido. Os atos de mexer no celular, alterar a posição e a inclinação influenciam e muito no resultado final. Diante disso, há a necessidade de aplicar um filtro que deleta o registro caso não siga alguns comportamentos esperados. Como a captura dos dados vista na seção 5.1.2 foi realizada com o celular na vertical, o limite seguro estabelecido foi de 40 graus com o eixo horizontal.</w:t>
      </w:r>
    </w:p>
    <w:p w14:paraId="7036C710" w14:textId="77777777" w:rsidR="008419D9" w:rsidRDefault="00D34F08">
      <w:pPr>
        <w:spacing w:line="360" w:lineRule="auto"/>
        <w:jc w:val="both"/>
      </w:pPr>
      <w:r>
        <w:tab/>
        <w:t xml:space="preserve">Caso o dado que está sendo processado no momento possuir uma </w:t>
      </w:r>
      <w:r>
        <w:rPr>
          <w:i/>
        </w:rPr>
        <w:t>Output</w:t>
      </w:r>
      <w:r>
        <w:t xml:space="preserve"> diferente de 0, isto é, algum evento de obstáculo, é feita uma requisição a um Web Service chamado </w:t>
      </w:r>
      <w:proofErr w:type="spellStart"/>
      <w:r>
        <w:rPr>
          <w:i/>
        </w:rPr>
        <w:t>Geocoding</w:t>
      </w:r>
      <w:proofErr w:type="spellEnd"/>
      <w:r>
        <w:rPr>
          <w:i/>
        </w:rPr>
        <w:t xml:space="preserve"> API</w:t>
      </w:r>
      <w:r>
        <w:t xml:space="preserve"> [16] pertencente à empresa Google. Esta API em específico fornece diversos atributos relacionados ao local oriundo de uma determinada latitude e longitude.</w:t>
      </w:r>
    </w:p>
    <w:p w14:paraId="007FA089" w14:textId="77777777" w:rsidR="008419D9" w:rsidRDefault="00D34F08">
      <w:pPr>
        <w:spacing w:line="360" w:lineRule="auto"/>
        <w:jc w:val="both"/>
      </w:pPr>
      <w:r>
        <w:tab/>
        <w:t xml:space="preserve">A URL a ser utilizada para esta biblioteca é do seguinte formato: </w:t>
      </w:r>
    </w:p>
    <w:p w14:paraId="3B3E54A7" w14:textId="77777777" w:rsidR="008419D9" w:rsidRDefault="00D34F08">
      <w:pPr>
        <w:spacing w:line="360" w:lineRule="auto"/>
        <w:jc w:val="both"/>
      </w:pPr>
      <w:r>
        <w:t>https://maps.googleapis.com/maps/api/geocode/json?latlng={0</w:t>
      </w:r>
      <w:proofErr w:type="gramStart"/>
      <w:r>
        <w:t>},{</w:t>
      </w:r>
      <w:proofErr w:type="gramEnd"/>
      <w:r>
        <w:t>1}&amp;key={2}&amp;language=pt-BR</w:t>
      </w:r>
    </w:p>
    <w:p w14:paraId="61425CF0" w14:textId="77777777" w:rsidR="008419D9" w:rsidRDefault="00D34F0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-22.921493 e -43.235691 pode ser vista na Figura 37.</w:t>
      </w:r>
    </w:p>
    <w:p w14:paraId="49F4596D" w14:textId="77777777" w:rsidR="008419D9" w:rsidRDefault="00D34F08">
      <w:pPr>
        <w:spacing w:line="360" w:lineRule="auto"/>
        <w:jc w:val="both"/>
      </w:pPr>
      <w:r>
        <w:tab/>
      </w:r>
    </w:p>
    <w:p w14:paraId="3E177633" w14:textId="77777777" w:rsidR="008419D9" w:rsidRDefault="00D34F08">
      <w:pPr>
        <w:keepNext/>
        <w:spacing w:line="360" w:lineRule="auto"/>
        <w:jc w:val="center"/>
      </w:pPr>
      <w:r>
        <w:rPr>
          <w:noProof/>
        </w:rPr>
        <w:lastRenderedPageBreak/>
        <w:drawing>
          <wp:inline distT="0" distB="0" distL="0" distR="0" wp14:anchorId="6CEEA691" wp14:editId="1A78FF4A">
            <wp:extent cx="3845560" cy="4030980"/>
            <wp:effectExtent l="0" t="0" r="0" b="0"/>
            <wp:docPr id="35"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8"/>
                    <pic:cNvPicPr>
                      <a:picLocks noChangeAspect="1" noChangeArrowheads="1"/>
                    </pic:cNvPicPr>
                  </pic:nvPicPr>
                  <pic:blipFill>
                    <a:blip r:embed="rId48"/>
                    <a:stretch>
                      <a:fillRect/>
                    </a:stretch>
                  </pic:blipFill>
                  <pic:spPr bwMode="auto">
                    <a:xfrm>
                      <a:off x="0" y="0"/>
                      <a:ext cx="3845560" cy="4030980"/>
                    </a:xfrm>
                    <a:prstGeom prst="rect">
                      <a:avLst/>
                    </a:prstGeom>
                  </pic:spPr>
                </pic:pic>
              </a:graphicData>
            </a:graphic>
          </wp:inline>
        </w:drawing>
      </w:r>
    </w:p>
    <w:p w14:paraId="251E66EF" w14:textId="11849949" w:rsidR="008419D9" w:rsidRDefault="00D34F08">
      <w:pPr>
        <w:pStyle w:val="Legenda"/>
        <w:jc w:val="center"/>
      </w:pPr>
      <w:bookmarkStart w:id="101" w:name="_Toc512783330"/>
      <w:bookmarkStart w:id="102" w:name="_Toc513052796"/>
      <w:r>
        <w:t xml:space="preserve">Figura </w:t>
      </w:r>
      <w:r>
        <w:fldChar w:fldCharType="begin"/>
      </w:r>
      <w:r>
        <w:instrText>SEQ Figura \* ARABIC</w:instrText>
      </w:r>
      <w:r>
        <w:fldChar w:fldCharType="separate"/>
      </w:r>
      <w:r w:rsidR="00950CA4">
        <w:rPr>
          <w:noProof/>
        </w:rPr>
        <w:t>34</w:t>
      </w:r>
      <w:r>
        <w:fldChar w:fldCharType="end"/>
      </w:r>
      <w:bookmarkEnd w:id="101"/>
      <w:r>
        <w:t xml:space="preserve"> Exemplo da resposta da </w:t>
      </w:r>
      <w:proofErr w:type="spellStart"/>
      <w:r>
        <w:t>Geocoding</w:t>
      </w:r>
      <w:proofErr w:type="spellEnd"/>
      <w:r>
        <w:t xml:space="preserve"> API</w:t>
      </w:r>
      <w:bookmarkEnd w:id="102"/>
    </w:p>
    <w:p w14:paraId="1A5FA197" w14:textId="77777777" w:rsidR="008419D9" w:rsidRDefault="008419D9">
      <w:pPr>
        <w:pStyle w:val="Legenda"/>
        <w:jc w:val="center"/>
      </w:pPr>
    </w:p>
    <w:p w14:paraId="61C6CB43" w14:textId="77777777" w:rsidR="008419D9" w:rsidRDefault="00D34F08">
      <w:pPr>
        <w:spacing w:line="360" w:lineRule="auto"/>
        <w:jc w:val="both"/>
      </w:pPr>
      <w:r>
        <w:tab/>
        <w:t>A API retorna diversos dados relacionados com as coordenadas informadas. Os dados estão apresentados na forma decrescente em relevância. Isto significa que as informações contidas no primeiro item da lista são as mais precisas.</w:t>
      </w:r>
    </w:p>
    <w:p w14:paraId="2270A607" w14:textId="77777777" w:rsidR="008419D9" w:rsidRDefault="00D34F0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14:paraId="569E2878" w14:textId="77777777" w:rsidR="008419D9" w:rsidRDefault="00D34F0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14:paraId="0C8359D7" w14:textId="77777777" w:rsidR="008419D9" w:rsidRDefault="00D34F08">
      <w:pPr>
        <w:spacing w:line="360" w:lineRule="auto"/>
        <w:jc w:val="both"/>
      </w:pPr>
      <w:r>
        <w:tab/>
        <w:t xml:space="preserve"> </w:t>
      </w:r>
    </w:p>
    <w:p w14:paraId="261A4335" w14:textId="77777777" w:rsidR="008419D9" w:rsidRDefault="008419D9"/>
    <w:p w14:paraId="58910146" w14:textId="77777777" w:rsidR="008419D9" w:rsidRDefault="00D34F08">
      <w:pPr>
        <w:pStyle w:val="Ttulo30"/>
      </w:pPr>
      <w:bookmarkStart w:id="103" w:name="_Toc513052837"/>
      <w:r>
        <w:t xml:space="preserve">5.2.2 – Preparação de </w:t>
      </w:r>
      <w:proofErr w:type="spellStart"/>
      <w:r>
        <w:t>dataset</w:t>
      </w:r>
      <w:proofErr w:type="spellEnd"/>
      <w:r>
        <w:t xml:space="preserve"> para </w:t>
      </w:r>
      <w:proofErr w:type="spellStart"/>
      <w:r>
        <w:t>Machine</w:t>
      </w:r>
      <w:proofErr w:type="spellEnd"/>
      <w:r>
        <w:t xml:space="preserve"> Learning</w:t>
      </w:r>
      <w:bookmarkEnd w:id="103"/>
    </w:p>
    <w:p w14:paraId="4DEABD09" w14:textId="77777777" w:rsidR="008419D9" w:rsidRDefault="008419D9"/>
    <w:p w14:paraId="4162DD9B" w14:textId="77777777" w:rsidR="008419D9" w:rsidRDefault="008419D9"/>
    <w:p w14:paraId="08DC6D43" w14:textId="77777777" w:rsidR="008419D9" w:rsidRDefault="00D34F08">
      <w:pPr>
        <w:spacing w:line="360" w:lineRule="auto"/>
        <w:jc w:val="both"/>
      </w:pPr>
      <w:r>
        <w:tab/>
        <w:t xml:space="preserve">Um outro tratamento totalmente distinto é inerente ao pré-processamento dos dados para obter um melhor resultado no algoritmo de </w:t>
      </w:r>
      <w:proofErr w:type="spellStart"/>
      <w:r>
        <w:rPr>
          <w:i/>
        </w:rPr>
        <w:t>machine</w:t>
      </w:r>
      <w:proofErr w:type="spellEnd"/>
      <w:r>
        <w:rPr>
          <w:i/>
        </w:rPr>
        <w:t xml:space="preserve"> </w:t>
      </w:r>
      <w:proofErr w:type="spellStart"/>
      <w:r>
        <w:rPr>
          <w:i/>
        </w:rPr>
        <w:t>learning</w:t>
      </w:r>
      <w:proofErr w:type="spellEnd"/>
      <w:r>
        <w:t xml:space="preserve">. </w:t>
      </w:r>
    </w:p>
    <w:p w14:paraId="0B5850AD" w14:textId="77777777" w:rsidR="008419D9" w:rsidRDefault="00D34F08">
      <w:pPr>
        <w:spacing w:line="360" w:lineRule="auto"/>
        <w:jc w:val="both"/>
      </w:pPr>
      <w:r>
        <w:lastRenderedPageBreak/>
        <w:tab/>
        <w:t xml:space="preserve">Durante a fase de uso da aplicação teste, os dados são salvos em três arquivos diferentes de extensão .CSV. O primeiro é um arquivo genérico possuindo registros a cada 30 milissegundos de todo o trajeto que o automóvel percorreu, contendo informações do sensor acelerômetro, latitude, longitude, inclinação do dispositivo, tempo do cronômetro e tempo real. O segundo e terceiro arquivo possuem estrutura semelhante, porém somente de registros de eventos que foram inseridos de forma manual pelo usuário. Segue abaixo parte das amostras geradas pelo arquivo principal cujo </w:t>
      </w:r>
      <w:r>
        <w:rPr>
          <w:i/>
        </w:rPr>
        <w:t>output</w:t>
      </w:r>
      <w:r>
        <w:t xml:space="preserve"> vale zero.</w:t>
      </w:r>
    </w:p>
    <w:p w14:paraId="561BAC34" w14:textId="77777777" w:rsidR="008419D9" w:rsidRDefault="008419D9">
      <w:pPr>
        <w:spacing w:line="360" w:lineRule="auto"/>
        <w:jc w:val="both"/>
      </w:pPr>
    </w:p>
    <w:p w14:paraId="7EAA18EF" w14:textId="77777777" w:rsidR="008419D9" w:rsidRDefault="00D34F08">
      <w:pPr>
        <w:keepNext/>
        <w:spacing w:line="360" w:lineRule="auto"/>
        <w:jc w:val="both"/>
      </w:pPr>
      <w:r>
        <w:rPr>
          <w:noProof/>
        </w:rPr>
        <w:drawing>
          <wp:inline distT="0" distB="0" distL="0" distR="0" wp14:anchorId="2EE6820A" wp14:editId="5C179066">
            <wp:extent cx="5400040" cy="3100705"/>
            <wp:effectExtent l="0" t="0" r="0" b="0"/>
            <wp:docPr id="3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2"/>
                    <pic:cNvPicPr>
                      <a:picLocks noChangeAspect="1" noChangeArrowheads="1"/>
                    </pic:cNvPicPr>
                  </pic:nvPicPr>
                  <pic:blipFill>
                    <a:blip r:embed="rId49"/>
                    <a:stretch>
                      <a:fillRect/>
                    </a:stretch>
                  </pic:blipFill>
                  <pic:spPr bwMode="auto">
                    <a:xfrm>
                      <a:off x="0" y="0"/>
                      <a:ext cx="5400040" cy="3100705"/>
                    </a:xfrm>
                    <a:prstGeom prst="rect">
                      <a:avLst/>
                    </a:prstGeom>
                  </pic:spPr>
                </pic:pic>
              </a:graphicData>
            </a:graphic>
          </wp:inline>
        </w:drawing>
      </w:r>
    </w:p>
    <w:p w14:paraId="5E8B850E" w14:textId="65FF6B4F" w:rsidR="008419D9" w:rsidRDefault="00D34F08">
      <w:pPr>
        <w:pStyle w:val="Legenda"/>
        <w:jc w:val="center"/>
      </w:pPr>
      <w:bookmarkStart w:id="104" w:name="_Toc512783331"/>
      <w:bookmarkStart w:id="105" w:name="_Toc513052797"/>
      <w:r>
        <w:t xml:space="preserve">Figura </w:t>
      </w:r>
      <w:r>
        <w:fldChar w:fldCharType="begin"/>
      </w:r>
      <w:r>
        <w:instrText>SEQ Figura \* ARABIC</w:instrText>
      </w:r>
      <w:r>
        <w:fldChar w:fldCharType="separate"/>
      </w:r>
      <w:r w:rsidR="00950CA4">
        <w:rPr>
          <w:noProof/>
        </w:rPr>
        <w:t>35</w:t>
      </w:r>
      <w:r>
        <w:fldChar w:fldCharType="end"/>
      </w:r>
      <w:bookmarkEnd w:id="104"/>
      <w:r>
        <w:t xml:space="preserve"> Amostras do arquivo CSV genérico</w:t>
      </w:r>
      <w:bookmarkEnd w:id="105"/>
    </w:p>
    <w:p w14:paraId="297C4A38" w14:textId="77777777" w:rsidR="008419D9" w:rsidRDefault="008419D9">
      <w:pPr>
        <w:pStyle w:val="Legenda"/>
        <w:jc w:val="center"/>
      </w:pPr>
    </w:p>
    <w:p w14:paraId="203821E9" w14:textId="77777777" w:rsidR="008419D9" w:rsidRDefault="00D34F08">
      <w:pPr>
        <w:spacing w:line="360" w:lineRule="auto"/>
        <w:jc w:val="both"/>
      </w:pPr>
      <w:r>
        <w:tab/>
        <w:t xml:space="preserve">As colunas </w:t>
      </w:r>
      <w:proofErr w:type="spellStart"/>
      <w:r>
        <w:rPr>
          <w:i/>
        </w:rPr>
        <w:t>timestamp</w:t>
      </w:r>
      <w:proofErr w:type="spellEnd"/>
      <w:r>
        <w:t xml:space="preserve"> e </w:t>
      </w:r>
      <w:proofErr w:type="spellStart"/>
      <w:r>
        <w:rPr>
          <w:i/>
        </w:rPr>
        <w:t>realtime</w:t>
      </w:r>
      <w:proofErr w:type="spellEnd"/>
      <w:r>
        <w:t xml:space="preserve"> servem exclusivamente para auxiliar na identificação dos eventos registrados no arquivo genérico. Em virtude disso, o primeiro pré-processamento realizado é comparar os valores do atributo </w:t>
      </w:r>
      <w:proofErr w:type="spellStart"/>
      <w:r>
        <w:rPr>
          <w:i/>
        </w:rPr>
        <w:t>timestamp</w:t>
      </w:r>
      <w:proofErr w:type="spellEnd"/>
      <w:r>
        <w:t xml:space="preserve"> do arquivo de eventos com o arquivo geral. Cria-se, portanto, uma nova coluna no maior arquivo chamada de </w:t>
      </w:r>
      <w:r>
        <w:rPr>
          <w:i/>
        </w:rPr>
        <w:t>output</w:t>
      </w:r>
      <w:r>
        <w:t xml:space="preserve"> informando o valor de 0, 1 (Buraco) ou 2 (</w:t>
      </w:r>
      <w:proofErr w:type="spellStart"/>
      <w:r>
        <w:t>Quebra-Mola</w:t>
      </w:r>
      <w:proofErr w:type="spellEnd"/>
      <w:r>
        <w:t>).</w:t>
      </w:r>
    </w:p>
    <w:p w14:paraId="247999C6" w14:textId="77777777" w:rsidR="008419D9" w:rsidRDefault="00D34F08">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capturados, foi desenvolvido um método aonde desejamos replicar os eventos com base em um intervalo de tempo. Como existe um possível </w:t>
      </w:r>
      <w:proofErr w:type="spellStart"/>
      <w:r>
        <w:rPr>
          <w:i/>
        </w:rPr>
        <w:t>delay</w:t>
      </w:r>
      <w:proofErr w:type="spellEnd"/>
      <w:r>
        <w:t xml:space="preserve"> do usuário informar que um determinado evento ocorreu, o seguinte modelo de negócio foi estabelecido: se há um </w:t>
      </w:r>
      <w:r>
        <w:lastRenderedPageBreak/>
        <w:t xml:space="preserve">evento em um instante “t”, todos os registros 1 segundo antes e depois também conterão o mesmo valor de </w:t>
      </w:r>
      <w:r>
        <w:rPr>
          <w:i/>
        </w:rPr>
        <w:t>output</w:t>
      </w:r>
      <w:r>
        <w:t>.</w:t>
      </w:r>
    </w:p>
    <w:p w14:paraId="680D0842" w14:textId="77777777" w:rsidR="008419D9" w:rsidRDefault="00D34F08">
      <w:pPr>
        <w:spacing w:line="360" w:lineRule="auto"/>
        <w:jc w:val="both"/>
      </w:pPr>
      <w:r>
        <w:tab/>
        <w:t>Além dessas correções mencionadas, também foi realizada uma normalização em janela para manter os dados com a mesma dimensionalidade. Um outro algoritmo importante que foi desenvolvido se trata de um método que transforma os registros temporais em problema de aprendizagem supervisionada.</w:t>
      </w:r>
    </w:p>
    <w:p w14:paraId="5702C92E" w14:textId="77777777" w:rsidR="008419D9" w:rsidRDefault="00D34F08">
      <w:pPr>
        <w:spacing w:line="360" w:lineRule="auto"/>
        <w:jc w:val="both"/>
      </w:pPr>
      <w:r>
        <w:tab/>
      </w:r>
    </w:p>
    <w:p w14:paraId="20ECD78F" w14:textId="77777777" w:rsidR="008419D9" w:rsidRDefault="008419D9">
      <w:pPr>
        <w:spacing w:line="360" w:lineRule="auto"/>
        <w:jc w:val="both"/>
        <w:rPr>
          <w:b/>
          <w:color w:val="FF0000"/>
        </w:rPr>
      </w:pPr>
    </w:p>
    <w:p w14:paraId="3916475E" w14:textId="77777777" w:rsidR="008419D9" w:rsidRDefault="00D34F08">
      <w:pPr>
        <w:keepNext/>
        <w:spacing w:line="360" w:lineRule="auto"/>
        <w:jc w:val="both"/>
      </w:pPr>
      <w:r>
        <w:rPr>
          <w:noProof/>
        </w:rPr>
        <w:drawing>
          <wp:inline distT="0" distB="0" distL="0" distR="0" wp14:anchorId="0F0B7FEF" wp14:editId="4737B65C">
            <wp:extent cx="5400040" cy="1834515"/>
            <wp:effectExtent l="0" t="0" r="0" b="0"/>
            <wp:docPr id="37"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3"/>
                    <pic:cNvPicPr>
                      <a:picLocks noChangeAspect="1" noChangeArrowheads="1"/>
                    </pic:cNvPicPr>
                  </pic:nvPicPr>
                  <pic:blipFill>
                    <a:blip r:embed="rId50"/>
                    <a:stretch>
                      <a:fillRect/>
                    </a:stretch>
                  </pic:blipFill>
                  <pic:spPr bwMode="auto">
                    <a:xfrm>
                      <a:off x="0" y="0"/>
                      <a:ext cx="5400040" cy="1834515"/>
                    </a:xfrm>
                    <a:prstGeom prst="rect">
                      <a:avLst/>
                    </a:prstGeom>
                  </pic:spPr>
                </pic:pic>
              </a:graphicData>
            </a:graphic>
          </wp:inline>
        </w:drawing>
      </w:r>
    </w:p>
    <w:p w14:paraId="26BCA064" w14:textId="2BE0FB53" w:rsidR="008419D9" w:rsidRDefault="00D34F08">
      <w:pPr>
        <w:pStyle w:val="Legenda"/>
        <w:jc w:val="center"/>
        <w:rPr>
          <w:b/>
          <w:color w:val="FF0000"/>
        </w:rPr>
      </w:pPr>
      <w:bookmarkStart w:id="106" w:name="_Toc512783332"/>
      <w:bookmarkStart w:id="107" w:name="_Toc513052798"/>
      <w:r>
        <w:t xml:space="preserve">Figura </w:t>
      </w:r>
      <w:r>
        <w:fldChar w:fldCharType="begin"/>
      </w:r>
      <w:r>
        <w:instrText>SEQ Figura \* ARABIC</w:instrText>
      </w:r>
      <w:r>
        <w:fldChar w:fldCharType="separate"/>
      </w:r>
      <w:r w:rsidR="00950CA4">
        <w:rPr>
          <w:noProof/>
        </w:rPr>
        <w:t>36</w:t>
      </w:r>
      <w:r>
        <w:fldChar w:fldCharType="end"/>
      </w:r>
      <w:bookmarkEnd w:id="106"/>
      <w:r>
        <w:t xml:space="preserve"> </w:t>
      </w:r>
      <w:proofErr w:type="spellStart"/>
      <w:r>
        <w:t>Dataframe</w:t>
      </w:r>
      <w:proofErr w:type="spellEnd"/>
      <w:r>
        <w:t xml:space="preserve"> genérico com registros temporais</w:t>
      </w:r>
      <w:bookmarkEnd w:id="107"/>
    </w:p>
    <w:p w14:paraId="2D61DB7E" w14:textId="77777777" w:rsidR="008419D9" w:rsidRDefault="008419D9">
      <w:pPr>
        <w:spacing w:line="360" w:lineRule="auto"/>
        <w:jc w:val="both"/>
        <w:rPr>
          <w:b/>
          <w:color w:val="FF0000"/>
        </w:rPr>
      </w:pPr>
    </w:p>
    <w:p w14:paraId="1E2E4F56" w14:textId="77777777" w:rsidR="008419D9" w:rsidRDefault="008419D9">
      <w:pPr>
        <w:spacing w:line="360" w:lineRule="auto"/>
        <w:jc w:val="both"/>
        <w:rPr>
          <w:b/>
          <w:color w:val="FF0000"/>
        </w:rPr>
      </w:pPr>
    </w:p>
    <w:p w14:paraId="71A6528F" w14:textId="77777777" w:rsidR="008419D9" w:rsidRDefault="00D34F08">
      <w:pPr>
        <w:keepNext/>
        <w:spacing w:line="360" w:lineRule="auto"/>
        <w:jc w:val="both"/>
      </w:pPr>
      <w:r>
        <w:rPr>
          <w:noProof/>
        </w:rPr>
        <w:drawing>
          <wp:inline distT="0" distB="0" distL="0" distR="0" wp14:anchorId="3F5BCCA6" wp14:editId="3FC6E55B">
            <wp:extent cx="5400040" cy="1832610"/>
            <wp:effectExtent l="0" t="0" r="0" b="0"/>
            <wp:docPr id="38"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44"/>
                    <pic:cNvPicPr>
                      <a:picLocks noChangeAspect="1" noChangeArrowheads="1"/>
                    </pic:cNvPicPr>
                  </pic:nvPicPr>
                  <pic:blipFill>
                    <a:blip r:embed="rId51"/>
                    <a:stretch>
                      <a:fillRect/>
                    </a:stretch>
                  </pic:blipFill>
                  <pic:spPr bwMode="auto">
                    <a:xfrm>
                      <a:off x="0" y="0"/>
                      <a:ext cx="5400040" cy="1832610"/>
                    </a:xfrm>
                    <a:prstGeom prst="rect">
                      <a:avLst/>
                    </a:prstGeom>
                  </pic:spPr>
                </pic:pic>
              </a:graphicData>
            </a:graphic>
          </wp:inline>
        </w:drawing>
      </w:r>
    </w:p>
    <w:p w14:paraId="14BA1A42" w14:textId="59F84AF5" w:rsidR="008419D9" w:rsidRDefault="00D34F08">
      <w:pPr>
        <w:pStyle w:val="Legenda"/>
        <w:jc w:val="center"/>
        <w:rPr>
          <w:b/>
          <w:color w:val="FF0000"/>
        </w:rPr>
      </w:pPr>
      <w:bookmarkStart w:id="108" w:name="_Toc512783333"/>
      <w:bookmarkStart w:id="109" w:name="_Toc513052799"/>
      <w:r>
        <w:t xml:space="preserve">Figura </w:t>
      </w:r>
      <w:r>
        <w:fldChar w:fldCharType="begin"/>
      </w:r>
      <w:r>
        <w:instrText>SEQ Figura \* ARABIC</w:instrText>
      </w:r>
      <w:r>
        <w:fldChar w:fldCharType="separate"/>
      </w:r>
      <w:r w:rsidR="00950CA4">
        <w:rPr>
          <w:noProof/>
        </w:rPr>
        <w:t>37</w:t>
      </w:r>
      <w:r>
        <w:fldChar w:fldCharType="end"/>
      </w:r>
      <w:bookmarkEnd w:id="108"/>
      <w:r>
        <w:t xml:space="preserve"> </w:t>
      </w:r>
      <w:proofErr w:type="spellStart"/>
      <w:r>
        <w:t>Dataframe</w:t>
      </w:r>
      <w:proofErr w:type="spellEnd"/>
      <w:r>
        <w:t xml:space="preserve"> em formato para realizar aprendizagem supervisionada</w:t>
      </w:r>
      <w:bookmarkEnd w:id="109"/>
    </w:p>
    <w:p w14:paraId="428E1571" w14:textId="77777777" w:rsidR="008419D9" w:rsidRDefault="008419D9">
      <w:pPr>
        <w:spacing w:line="360" w:lineRule="auto"/>
        <w:jc w:val="both"/>
        <w:rPr>
          <w:b/>
          <w:color w:val="FF0000"/>
        </w:rPr>
      </w:pPr>
    </w:p>
    <w:p w14:paraId="5FD9641E" w14:textId="77777777" w:rsidR="008419D9" w:rsidRDefault="00D34F08">
      <w:pPr>
        <w:spacing w:line="360" w:lineRule="auto"/>
        <w:jc w:val="both"/>
      </w:pPr>
      <w:r>
        <w:rPr>
          <w:b/>
          <w:color w:val="FF0000"/>
        </w:rPr>
        <w:tab/>
      </w:r>
      <w:r>
        <w:t xml:space="preserve">Após ter realizado essas mudanças, os dados são separados em 80% treino e 20% para teste.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t>quebra-mola</w:t>
      </w:r>
      <w:proofErr w:type="spellEnd"/>
      <w:r>
        <w:t xml:space="preserve"> detectado.</w:t>
      </w:r>
    </w:p>
    <w:p w14:paraId="31E2CB76" w14:textId="77777777" w:rsidR="008419D9" w:rsidRDefault="008419D9">
      <w:pPr>
        <w:spacing w:line="360" w:lineRule="auto"/>
        <w:jc w:val="both"/>
      </w:pPr>
    </w:p>
    <w:p w14:paraId="64A42B4E" w14:textId="77777777" w:rsidR="008419D9" w:rsidRDefault="00D34F08">
      <w:pPr>
        <w:pStyle w:val="Titulo2"/>
      </w:pPr>
      <w:bookmarkStart w:id="110" w:name="_Toc513052838"/>
      <w:r>
        <w:lastRenderedPageBreak/>
        <w:t xml:space="preserve">5.5 – Aplicação de </w:t>
      </w:r>
      <w:proofErr w:type="spellStart"/>
      <w:r>
        <w:t>Machine</w:t>
      </w:r>
      <w:proofErr w:type="spellEnd"/>
      <w:r>
        <w:t xml:space="preserve"> Learning</w:t>
      </w:r>
      <w:bookmarkEnd w:id="110"/>
    </w:p>
    <w:p w14:paraId="091E4D72" w14:textId="77777777" w:rsidR="008419D9" w:rsidRDefault="008419D9">
      <w:pPr>
        <w:rPr>
          <w:b/>
        </w:rPr>
      </w:pPr>
    </w:p>
    <w:p w14:paraId="6A8DB66C" w14:textId="77777777" w:rsidR="008419D9" w:rsidRDefault="008419D9">
      <w:pPr>
        <w:rPr>
          <w:b/>
        </w:rPr>
      </w:pPr>
    </w:p>
    <w:p w14:paraId="599C4D49" w14:textId="77777777" w:rsidR="008419D9" w:rsidRDefault="00D34F08">
      <w:pPr>
        <w:spacing w:line="360" w:lineRule="auto"/>
        <w:jc w:val="both"/>
      </w:pPr>
      <w:r>
        <w:rPr>
          <w:b/>
        </w:rPr>
        <w:tab/>
      </w:r>
      <w:r>
        <w:t xml:space="preserve">O algoritmo de aprendizado de máquina da aplicação foi utilizando o modelo de rede neural LSTM. Existem bibliotecas, como </w:t>
      </w:r>
      <w:proofErr w:type="spellStart"/>
      <w:r>
        <w:t>Keras</w:t>
      </w:r>
      <w:proofErr w:type="spellEnd"/>
      <w:r>
        <w:t xml:space="preserve">, para a linguagem de programação Python que já possui toda a construção do LSTM bem definida. O </w:t>
      </w:r>
      <w:proofErr w:type="spellStart"/>
      <w:r>
        <w:t>Keras</w:t>
      </w:r>
      <w:proofErr w:type="spellEnd"/>
      <w:r>
        <w:t xml:space="preserve"> é uma API de redes neurais de alto nível, possuindo diversas funções para desafios que exigem </w:t>
      </w:r>
      <w:proofErr w:type="spellStart"/>
      <w:r>
        <w:rPr>
          <w:i/>
        </w:rPr>
        <w:t>Deep</w:t>
      </w:r>
      <w:proofErr w:type="spellEnd"/>
      <w:r>
        <w:rPr>
          <w:i/>
        </w:rPr>
        <w:t xml:space="preserve"> Learning</w:t>
      </w:r>
      <w:r>
        <w:t>. É através dessa API que parte do processamento dos dados e de toda a fundamentação da rede neural foi baseada.</w:t>
      </w:r>
    </w:p>
    <w:p w14:paraId="5C4DD39E" w14:textId="2668CF31" w:rsidR="008419D9" w:rsidRDefault="00D34F08">
      <w:pPr>
        <w:keepNext/>
        <w:spacing w:line="360" w:lineRule="auto"/>
        <w:jc w:val="both"/>
      </w:pPr>
      <w:r>
        <w:tab/>
      </w:r>
      <w:r w:rsidR="00847D7E">
        <w:rPr>
          <w:noProof/>
        </w:rPr>
        <w:drawing>
          <wp:inline distT="0" distB="0" distL="0" distR="0" wp14:anchorId="1DE164A4" wp14:editId="7B585488">
            <wp:extent cx="5400040" cy="122047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20470"/>
                    </a:xfrm>
                    <a:prstGeom prst="rect">
                      <a:avLst/>
                    </a:prstGeom>
                  </pic:spPr>
                </pic:pic>
              </a:graphicData>
            </a:graphic>
          </wp:inline>
        </w:drawing>
      </w:r>
    </w:p>
    <w:p w14:paraId="30BC3608" w14:textId="6E2DDD78" w:rsidR="008419D9" w:rsidRDefault="00D34F08">
      <w:pPr>
        <w:pStyle w:val="Legenda"/>
        <w:jc w:val="center"/>
      </w:pPr>
      <w:bookmarkStart w:id="111" w:name="_Toc512783334"/>
      <w:bookmarkStart w:id="112" w:name="_Toc513052800"/>
      <w:r>
        <w:t xml:space="preserve">Figura </w:t>
      </w:r>
      <w:r>
        <w:fldChar w:fldCharType="begin"/>
      </w:r>
      <w:r>
        <w:instrText>SEQ Figura \* ARABIC</w:instrText>
      </w:r>
      <w:r>
        <w:fldChar w:fldCharType="separate"/>
      </w:r>
      <w:r w:rsidR="00950CA4">
        <w:rPr>
          <w:noProof/>
        </w:rPr>
        <w:t>38</w:t>
      </w:r>
      <w:r>
        <w:fldChar w:fldCharType="end"/>
      </w:r>
      <w:bookmarkEnd w:id="111"/>
      <w:r>
        <w:t xml:space="preserve"> Estrutura da Rede Neural aplicada</w:t>
      </w:r>
      <w:bookmarkEnd w:id="112"/>
    </w:p>
    <w:p w14:paraId="04D5E867" w14:textId="7B69326D" w:rsidR="008419D9" w:rsidRPr="00847D7E" w:rsidRDefault="00D34F08">
      <w:pPr>
        <w:spacing w:line="360" w:lineRule="auto"/>
        <w:jc w:val="both"/>
        <w:rPr>
          <w:b/>
          <w:color w:val="FF0000"/>
        </w:rPr>
      </w:pPr>
      <w:r>
        <w:rPr>
          <w:b/>
          <w:color w:val="FF0000"/>
        </w:rPr>
        <w:t xml:space="preserve"> </w:t>
      </w:r>
      <w:r>
        <w:rPr>
          <w:b/>
          <w:color w:val="FF0000"/>
        </w:rPr>
        <w:tab/>
      </w:r>
    </w:p>
    <w:p w14:paraId="700817DF" w14:textId="02150E6A" w:rsidR="008419D9" w:rsidRDefault="00D34F08">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Pr>
          <w:i/>
        </w:rPr>
        <w:t>LSTM</w:t>
      </w:r>
      <w:r>
        <w:t xml:space="preserve">, </w:t>
      </w:r>
      <w:proofErr w:type="spellStart"/>
      <w:r>
        <w:rPr>
          <w:i/>
        </w:rPr>
        <w:t>Dropout</w:t>
      </w:r>
      <w:proofErr w:type="spellEnd"/>
      <w:r>
        <w:t xml:space="preserve"> e </w:t>
      </w:r>
      <w:proofErr w:type="spellStart"/>
      <w:r>
        <w:rPr>
          <w:i/>
        </w:rPr>
        <w:t>Dense</w:t>
      </w:r>
      <w:proofErr w:type="spellEnd"/>
      <w:r>
        <w:t xml:space="preserve">. A design da rede está com </w:t>
      </w:r>
      <w:r w:rsidR="00847D7E" w:rsidRPr="00847D7E">
        <w:t>120</w:t>
      </w:r>
      <w:r>
        <w:rPr>
          <w:color w:val="FF0000"/>
        </w:rPr>
        <w:t xml:space="preserve"> </w:t>
      </w:r>
      <w:r>
        <w:t xml:space="preserve">neurônios na camada </w:t>
      </w:r>
      <w:r>
        <w:rPr>
          <w:i/>
        </w:rPr>
        <w:t>LSTM</w:t>
      </w:r>
      <w:r>
        <w:t xml:space="preserve">, </w:t>
      </w:r>
      <w:proofErr w:type="spellStart"/>
      <w:r>
        <w:rPr>
          <w:i/>
        </w:rPr>
        <w:t>Dropout</w:t>
      </w:r>
      <w:proofErr w:type="spellEnd"/>
      <w:r>
        <w:t xml:space="preserve"> de </w:t>
      </w:r>
      <w:r w:rsidRPr="00847D7E">
        <w:t>20%</w:t>
      </w:r>
      <w:r>
        <w:t xml:space="preserve"> para reduzir a probabilidade de ocorrer </w:t>
      </w:r>
      <w:proofErr w:type="spellStart"/>
      <w:r>
        <w:rPr>
          <w:i/>
        </w:rPr>
        <w:t>overfitting</w:t>
      </w:r>
      <w:proofErr w:type="spellEnd"/>
      <w:r>
        <w:t xml:space="preserve"> e por fim, camada </w:t>
      </w:r>
      <w:proofErr w:type="spellStart"/>
      <w:r>
        <w:rPr>
          <w:i/>
        </w:rPr>
        <w:t>Dense</w:t>
      </w:r>
      <w:proofErr w:type="spellEnd"/>
      <w:r>
        <w:t xml:space="preserve"> com 3 neurônios utilizando método de ativação “</w:t>
      </w:r>
      <w:proofErr w:type="spellStart"/>
      <w:r>
        <w:rPr>
          <w:i/>
        </w:rPr>
        <w:t>softmax</w:t>
      </w:r>
      <w:proofErr w:type="spellEnd"/>
      <w:r>
        <w:t>” que informa a probabilidade de os dados serem de uma determinada classe. Para realizar a compilação, foi utilizado o método de perda “</w:t>
      </w:r>
      <w:proofErr w:type="spellStart"/>
      <w:r>
        <w:rPr>
          <w:i/>
        </w:rPr>
        <w:t>categorical_crossentropy</w:t>
      </w:r>
      <w:proofErr w:type="spellEnd"/>
      <w:r>
        <w:t xml:space="preserve">” com </w:t>
      </w:r>
      <w:proofErr w:type="spellStart"/>
      <w:r>
        <w:t>otimizador</w:t>
      </w:r>
      <w:proofErr w:type="spellEnd"/>
      <w:r>
        <w:t xml:space="preserve"> “</w:t>
      </w:r>
      <w:r>
        <w:rPr>
          <w:i/>
        </w:rPr>
        <w:t>adam</w:t>
      </w:r>
      <w:r>
        <w:t>”.</w:t>
      </w:r>
    </w:p>
    <w:p w14:paraId="7CD69FB1" w14:textId="77777777" w:rsidR="00EB2D51" w:rsidRDefault="00EB2D51">
      <w:pPr>
        <w:spacing w:line="360" w:lineRule="auto"/>
        <w:jc w:val="both"/>
      </w:pPr>
    </w:p>
    <w:p w14:paraId="0188BDC0" w14:textId="77777777" w:rsidR="008419D9" w:rsidRDefault="00D34F08" w:rsidP="00EB2D51">
      <w:pPr>
        <w:spacing w:line="360" w:lineRule="auto"/>
        <w:ind w:firstLine="720"/>
        <w:jc w:val="both"/>
      </w:pPr>
      <w:r>
        <w:t>Os dados de entrada para a rede LSTM foram estruturados no seguinte formato:</w:t>
      </w:r>
    </w:p>
    <w:p w14:paraId="75E42C6A" w14:textId="77777777" w:rsidR="008419D9" w:rsidRDefault="008419D9">
      <w:pPr>
        <w:spacing w:line="360" w:lineRule="auto"/>
        <w:jc w:val="both"/>
      </w:pPr>
    </w:p>
    <w:p w14:paraId="4D88CB28" w14:textId="77777777" w:rsidR="008419D9" w:rsidRDefault="00D34F08">
      <w:pPr>
        <w:keepNext/>
        <w:spacing w:line="360" w:lineRule="auto"/>
        <w:jc w:val="center"/>
      </w:pPr>
      <w:r>
        <w:rPr>
          <w:noProof/>
        </w:rPr>
        <w:lastRenderedPageBreak/>
        <w:drawing>
          <wp:inline distT="0" distB="0" distL="0" distR="0" wp14:anchorId="465EEB7C" wp14:editId="427CCDD0">
            <wp:extent cx="5210175" cy="6229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noChangeArrowheads="1"/>
                    </pic:cNvPicPr>
                  </pic:nvPicPr>
                  <pic:blipFill>
                    <a:blip r:embed="rId53"/>
                    <a:stretch>
                      <a:fillRect/>
                    </a:stretch>
                  </pic:blipFill>
                  <pic:spPr bwMode="auto">
                    <a:xfrm>
                      <a:off x="0" y="0"/>
                      <a:ext cx="5210175" cy="6229350"/>
                    </a:xfrm>
                    <a:prstGeom prst="rect">
                      <a:avLst/>
                    </a:prstGeom>
                  </pic:spPr>
                </pic:pic>
              </a:graphicData>
            </a:graphic>
          </wp:inline>
        </w:drawing>
      </w:r>
    </w:p>
    <w:p w14:paraId="13E68B16" w14:textId="6725E8B2" w:rsidR="008419D9" w:rsidRDefault="00D34F08">
      <w:pPr>
        <w:pStyle w:val="Legenda"/>
        <w:jc w:val="center"/>
      </w:pPr>
      <w:bookmarkStart w:id="113" w:name="_Toc512783335"/>
      <w:bookmarkStart w:id="114" w:name="_Toc513052801"/>
      <w:r>
        <w:t xml:space="preserve">Figura </w:t>
      </w:r>
      <w:r>
        <w:fldChar w:fldCharType="begin"/>
      </w:r>
      <w:r>
        <w:instrText>SEQ Figura \* ARABIC</w:instrText>
      </w:r>
      <w:r>
        <w:fldChar w:fldCharType="separate"/>
      </w:r>
      <w:r w:rsidR="00950CA4">
        <w:rPr>
          <w:noProof/>
        </w:rPr>
        <w:t>39</w:t>
      </w:r>
      <w:r>
        <w:fldChar w:fldCharType="end"/>
      </w:r>
      <w:bookmarkEnd w:id="113"/>
      <w:r>
        <w:t xml:space="preserve"> Estrutura dos dados de entrada já normalizados</w:t>
      </w:r>
      <w:bookmarkEnd w:id="114"/>
    </w:p>
    <w:p w14:paraId="0E727E65" w14:textId="77777777" w:rsidR="008419D9" w:rsidRDefault="008419D9">
      <w:pPr>
        <w:pStyle w:val="Legenda"/>
        <w:jc w:val="center"/>
        <w:rPr>
          <w:b/>
          <w:color w:val="FF0000"/>
        </w:rPr>
      </w:pPr>
    </w:p>
    <w:p w14:paraId="5967B365" w14:textId="77777777" w:rsidR="008419D9" w:rsidRDefault="00D34F08">
      <w:pPr>
        <w:spacing w:line="360" w:lineRule="auto"/>
        <w:ind w:firstLine="720"/>
        <w:jc w:val="both"/>
      </w:pPr>
      <w:r>
        <w:t xml:space="preserve">O vetor da entrada é composto por N sequências de M amostras contendo 3 (três) </w:t>
      </w:r>
      <w:proofErr w:type="spellStart"/>
      <w:r>
        <w:rPr>
          <w:i/>
        </w:rPr>
        <w:t>features</w:t>
      </w:r>
      <w:proofErr w:type="spellEnd"/>
      <w:r>
        <w:t xml:space="preserve"> que são informações relacionadas ao eixo x, y e z do sensor acelerômetro. A quantidade de sequências (N) está diretamente relacionada com a quantidade de registros armazenadas no </w:t>
      </w:r>
      <w:proofErr w:type="spellStart"/>
      <w:r>
        <w:rPr>
          <w:i/>
        </w:rPr>
        <w:t>dataset</w:t>
      </w:r>
      <w:proofErr w:type="spellEnd"/>
      <w:r>
        <w:t xml:space="preserve"> que está sendo processado.  A variável M representa a quantidade de amostras que cada sequência possui, ou seja, o quanto de informação temporal está presente em uma determinada amostra. O valor estabelecido foi de 60.</w:t>
      </w:r>
    </w:p>
    <w:p w14:paraId="7A5A0733" w14:textId="77777777" w:rsidR="008419D9" w:rsidRDefault="00D34F08">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14:paraId="6AD323BD" w14:textId="77777777" w:rsidR="008419D9" w:rsidRDefault="00D34F08">
      <w:pPr>
        <w:spacing w:line="360" w:lineRule="auto"/>
        <w:ind w:firstLine="720"/>
        <w:jc w:val="both"/>
      </w:pPr>
      <w:r>
        <w:t>Cada sequência dentro do vetor de entrada conterá, no total, informações de dois segundos anteriores aos eventos detectados.</w:t>
      </w:r>
    </w:p>
    <w:p w14:paraId="410EFF5F" w14:textId="77777777" w:rsidR="008419D9" w:rsidRDefault="00D34F08">
      <w:pPr>
        <w:spacing w:line="360" w:lineRule="auto"/>
        <w:ind w:firstLine="720"/>
        <w:jc w:val="both"/>
      </w:pPr>
      <w:r>
        <w:t>Por fim, a respeito da estrutura dos dados de saída, a Figura 28</w:t>
      </w:r>
      <w:r>
        <w:rPr>
          <w:color w:val="FF0000"/>
        </w:rPr>
        <w:t xml:space="preserve"> </w:t>
      </w:r>
      <w:r>
        <w:t>apresenta como é a sua representação cuja explicação encontra-se em seguida.</w:t>
      </w:r>
    </w:p>
    <w:p w14:paraId="7767C722" w14:textId="77777777" w:rsidR="008419D9" w:rsidRDefault="00D34F08">
      <w:pPr>
        <w:keepNext/>
        <w:spacing w:line="360" w:lineRule="auto"/>
        <w:ind w:firstLine="720"/>
        <w:jc w:val="center"/>
      </w:pPr>
      <w:r>
        <w:rPr>
          <w:noProof/>
        </w:rPr>
        <w:drawing>
          <wp:inline distT="0" distB="0" distL="0" distR="0" wp14:anchorId="48F06F44" wp14:editId="4AE96137">
            <wp:extent cx="2981325" cy="21240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noChangeArrowheads="1"/>
                    </pic:cNvPicPr>
                  </pic:nvPicPr>
                  <pic:blipFill>
                    <a:blip r:embed="rId54"/>
                    <a:stretch>
                      <a:fillRect/>
                    </a:stretch>
                  </pic:blipFill>
                  <pic:spPr bwMode="auto">
                    <a:xfrm>
                      <a:off x="0" y="0"/>
                      <a:ext cx="2981325" cy="2124075"/>
                    </a:xfrm>
                    <a:prstGeom prst="rect">
                      <a:avLst/>
                    </a:prstGeom>
                  </pic:spPr>
                </pic:pic>
              </a:graphicData>
            </a:graphic>
          </wp:inline>
        </w:drawing>
      </w:r>
    </w:p>
    <w:p w14:paraId="634F6B92" w14:textId="213B22FB" w:rsidR="008419D9" w:rsidRDefault="00D34F08">
      <w:pPr>
        <w:pStyle w:val="Legenda"/>
        <w:jc w:val="center"/>
      </w:pPr>
      <w:bookmarkStart w:id="115" w:name="_Toc512783336"/>
      <w:bookmarkStart w:id="116" w:name="_Toc513052802"/>
      <w:r>
        <w:t xml:space="preserve">Figura </w:t>
      </w:r>
      <w:r>
        <w:fldChar w:fldCharType="begin"/>
      </w:r>
      <w:r>
        <w:instrText>SEQ Figura \* ARABIC</w:instrText>
      </w:r>
      <w:r>
        <w:fldChar w:fldCharType="separate"/>
      </w:r>
      <w:r w:rsidR="00950CA4">
        <w:rPr>
          <w:noProof/>
        </w:rPr>
        <w:t>40</w:t>
      </w:r>
      <w:r>
        <w:fldChar w:fldCharType="end"/>
      </w:r>
      <w:bookmarkEnd w:id="115"/>
      <w:r>
        <w:t xml:space="preserve"> Estrutura dos dados de saída</w:t>
      </w:r>
      <w:bookmarkEnd w:id="116"/>
    </w:p>
    <w:p w14:paraId="78DEA291" w14:textId="77777777" w:rsidR="008419D9" w:rsidRDefault="008419D9">
      <w:pPr>
        <w:pStyle w:val="Legenda"/>
        <w:jc w:val="center"/>
      </w:pPr>
    </w:p>
    <w:p w14:paraId="100F8F69" w14:textId="77777777" w:rsidR="008419D9" w:rsidRDefault="00D34F08">
      <w:pPr>
        <w:spacing w:line="360" w:lineRule="auto"/>
        <w:ind w:firstLine="720"/>
        <w:jc w:val="both"/>
      </w:pPr>
      <w:r>
        <w:t xml:space="preserve">A variável de saída é um vetor aonde cada item corresponde a saída esperada pela sequência correspondente. Cada item trata-se de um vetor 1x3 aonde [0 0 0] corresponde a nenhum evento, [0 1 0] evento de buraco e [0 0 1] evento de </w:t>
      </w:r>
      <w:proofErr w:type="spellStart"/>
      <w:r>
        <w:t>quebra-mola</w:t>
      </w:r>
      <w:proofErr w:type="spellEnd"/>
      <w:r>
        <w:t>. A matriz inteira possui dimensões Nx3, onde N representa o número de sequências existentes dentro do conjunto de dados que está sendo tratado naquele momento.</w:t>
      </w:r>
    </w:p>
    <w:p w14:paraId="3FFD7700" w14:textId="77777777" w:rsidR="008419D9" w:rsidRDefault="008419D9">
      <w:pPr>
        <w:spacing w:line="360" w:lineRule="auto"/>
        <w:ind w:firstLine="720"/>
        <w:jc w:val="both"/>
      </w:pPr>
    </w:p>
    <w:p w14:paraId="79CB1C41" w14:textId="77777777" w:rsidR="008419D9" w:rsidRDefault="008419D9">
      <w:pPr>
        <w:spacing w:line="360" w:lineRule="auto"/>
        <w:ind w:firstLine="720"/>
        <w:jc w:val="both"/>
      </w:pPr>
    </w:p>
    <w:p w14:paraId="0007E0FA" w14:textId="77777777" w:rsidR="008419D9" w:rsidRDefault="00D34F08">
      <w:pPr>
        <w:pStyle w:val="Titulo2"/>
      </w:pPr>
      <w:bookmarkStart w:id="117" w:name="_Toc513052839"/>
      <w:r>
        <w:t>5.6 – Implementação</w:t>
      </w:r>
      <w:bookmarkEnd w:id="117"/>
    </w:p>
    <w:p w14:paraId="494E97EF" w14:textId="77777777" w:rsidR="008419D9" w:rsidRDefault="008419D9">
      <w:pPr>
        <w:spacing w:line="360" w:lineRule="auto"/>
        <w:jc w:val="both"/>
      </w:pPr>
    </w:p>
    <w:p w14:paraId="67277FBE" w14:textId="77777777" w:rsidR="008419D9" w:rsidRDefault="008419D9">
      <w:pPr>
        <w:spacing w:line="360" w:lineRule="auto"/>
        <w:jc w:val="both"/>
      </w:pPr>
    </w:p>
    <w:p w14:paraId="715C9448" w14:textId="77777777" w:rsidR="008419D9" w:rsidRDefault="00D34F08">
      <w:pPr>
        <w:spacing w:line="360" w:lineRule="auto"/>
        <w:jc w:val="both"/>
      </w:pPr>
      <w:r>
        <w:tab/>
        <w:t xml:space="preserve">Nesta seção será apresentado o diagrama de blocos que apresenta todos os processamentos executados e a explicação detalhada de cada um dos blocos. Todos os processos desse fluxograma foram elaborados através da linguagem de programação Python com o uso da aplicação web </w:t>
      </w:r>
      <w:proofErr w:type="spellStart"/>
      <w:r>
        <w:t>Jupyter</w:t>
      </w:r>
      <w:proofErr w:type="spellEnd"/>
      <w:r>
        <w:t xml:space="preserve"> Notebook. Os procedimentos desenvolvidos </w:t>
      </w:r>
      <w:r>
        <w:lastRenderedPageBreak/>
        <w:t xml:space="preserve">durante a fase de teste do modelo de </w:t>
      </w:r>
      <w:proofErr w:type="spellStart"/>
      <w:r>
        <w:rPr>
          <w:i/>
        </w:rPr>
        <w:t>machine</w:t>
      </w:r>
      <w:proofErr w:type="spellEnd"/>
      <w:r>
        <w:rPr>
          <w:i/>
        </w:rPr>
        <w:t xml:space="preserve"> </w:t>
      </w:r>
      <w:proofErr w:type="spellStart"/>
      <w:r>
        <w:rPr>
          <w:i/>
        </w:rPr>
        <w:t>learning</w:t>
      </w:r>
      <w:proofErr w:type="spellEnd"/>
      <w:r>
        <w:t xml:space="preserve"> treinado são apresentados na figura a seguir.</w:t>
      </w:r>
    </w:p>
    <w:p w14:paraId="07B17C74" w14:textId="77777777" w:rsidR="008419D9" w:rsidRDefault="008419D9">
      <w:pPr>
        <w:spacing w:line="360" w:lineRule="auto"/>
        <w:jc w:val="both"/>
      </w:pPr>
    </w:p>
    <w:p w14:paraId="3F003001" w14:textId="77777777" w:rsidR="008419D9" w:rsidRDefault="008419D9">
      <w:pPr>
        <w:spacing w:line="360" w:lineRule="auto"/>
        <w:jc w:val="both"/>
      </w:pPr>
    </w:p>
    <w:p w14:paraId="053E633E" w14:textId="77777777" w:rsidR="008419D9" w:rsidRDefault="00D34F08">
      <w:pPr>
        <w:keepNext/>
        <w:spacing w:line="360" w:lineRule="auto"/>
        <w:jc w:val="both"/>
      </w:pPr>
      <w:r>
        <w:rPr>
          <w:noProof/>
        </w:rPr>
        <w:drawing>
          <wp:inline distT="0" distB="0" distL="0" distR="0" wp14:anchorId="764348D4" wp14:editId="0E4DE2A8">
            <wp:extent cx="5400040" cy="3776980"/>
            <wp:effectExtent l="0" t="0" r="0" b="0"/>
            <wp:docPr id="4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
                    <pic:cNvPicPr>
                      <a:picLocks noChangeAspect="1" noChangeArrowheads="1"/>
                    </pic:cNvPicPr>
                  </pic:nvPicPr>
                  <pic:blipFill>
                    <a:blip r:embed="rId55"/>
                    <a:stretch>
                      <a:fillRect/>
                    </a:stretch>
                  </pic:blipFill>
                  <pic:spPr bwMode="auto">
                    <a:xfrm>
                      <a:off x="0" y="0"/>
                      <a:ext cx="5400040" cy="3776980"/>
                    </a:xfrm>
                    <a:prstGeom prst="rect">
                      <a:avLst/>
                    </a:prstGeom>
                  </pic:spPr>
                </pic:pic>
              </a:graphicData>
            </a:graphic>
          </wp:inline>
        </w:drawing>
      </w:r>
    </w:p>
    <w:p w14:paraId="457202F0" w14:textId="3AE92FA6" w:rsidR="008419D9" w:rsidRDefault="00D34F08">
      <w:pPr>
        <w:pStyle w:val="Legenda"/>
        <w:jc w:val="center"/>
      </w:pPr>
      <w:bookmarkStart w:id="118" w:name="_Toc512783337"/>
      <w:bookmarkStart w:id="119" w:name="_Toc513052803"/>
      <w:r>
        <w:t xml:space="preserve">Figura </w:t>
      </w:r>
      <w:r>
        <w:fldChar w:fldCharType="begin"/>
      </w:r>
      <w:r>
        <w:instrText>SEQ Figura \* ARABIC</w:instrText>
      </w:r>
      <w:r>
        <w:fldChar w:fldCharType="separate"/>
      </w:r>
      <w:r w:rsidR="00950CA4">
        <w:rPr>
          <w:noProof/>
        </w:rPr>
        <w:t>41</w:t>
      </w:r>
      <w:r>
        <w:fldChar w:fldCharType="end"/>
      </w:r>
      <w:bookmarkEnd w:id="118"/>
      <w:r>
        <w:t xml:space="preserve"> Procedimentos realizados durante a fase de testes</w:t>
      </w:r>
      <w:bookmarkEnd w:id="119"/>
    </w:p>
    <w:p w14:paraId="41E77A9E" w14:textId="77777777" w:rsidR="008419D9" w:rsidRDefault="008419D9">
      <w:pPr>
        <w:spacing w:line="360" w:lineRule="auto"/>
        <w:jc w:val="both"/>
      </w:pPr>
    </w:p>
    <w:p w14:paraId="6857D989" w14:textId="77777777" w:rsidR="008419D9" w:rsidRDefault="00D34F08">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esses documentos é feita através de uma padronização inserida na nomenclatura. Arquivos contendo o prefixo “</w:t>
      </w:r>
      <w:proofErr w:type="spellStart"/>
      <w:r>
        <w:t>SpeedBump</w:t>
      </w:r>
      <w:proofErr w:type="spellEnd"/>
      <w:r>
        <w:t>_” são referentes aos eventos de quebra-molas. “</w:t>
      </w:r>
      <w:proofErr w:type="spellStart"/>
      <w:r>
        <w:t>Pothole</w:t>
      </w:r>
      <w:proofErr w:type="spellEnd"/>
      <w:r>
        <w:t>_”, obstáculos de buraco. Caso o arquivo não possua nenhum desses dois identificadores, é considerado como arquivo geral. Isto é, um documento que não possui evento detectado, porém contém as informações das coordenadas do GPS, inclinação do dispositivo e outros recursos.</w:t>
      </w:r>
    </w:p>
    <w:p w14:paraId="0D414A51" w14:textId="77777777" w:rsidR="008419D9" w:rsidRDefault="00D34F08">
      <w:pPr>
        <w:spacing w:line="360" w:lineRule="auto"/>
        <w:jc w:val="both"/>
      </w:pPr>
      <w:r>
        <w:tab/>
        <w:t xml:space="preserve">A leitura dos arquivos é feita através do método </w:t>
      </w:r>
      <w:proofErr w:type="spellStart"/>
      <w:r>
        <w:rPr>
          <w:i/>
        </w:rPr>
        <w:t>read_</w:t>
      </w:r>
      <w:r>
        <w:t>csv</w:t>
      </w:r>
      <w:proofErr w:type="spellEnd"/>
      <w:r>
        <w:t xml:space="preserve"> da biblioteca Pandas que retorna um objeto do tipo </w:t>
      </w:r>
      <w:proofErr w:type="spellStart"/>
      <w:r>
        <w:rPr>
          <w:i/>
        </w:rPr>
        <w:t>dataframe</w:t>
      </w:r>
      <w:proofErr w:type="spellEnd"/>
      <w:r>
        <w:t xml:space="preserve">. Uma das principais diferenças entre o </w:t>
      </w:r>
      <w:proofErr w:type="spellStart"/>
      <w:r>
        <w:rPr>
          <w:i/>
        </w:rPr>
        <w:t>dataframe</w:t>
      </w:r>
      <w:proofErr w:type="spellEnd"/>
      <w:r>
        <w:rPr>
          <w:i/>
        </w:rPr>
        <w:t xml:space="preserve"> </w:t>
      </w:r>
      <w:r>
        <w:t xml:space="preserve">do arquivo genérico e dos eventos é que o primeiro não possui uma coluna </w:t>
      </w:r>
      <w:r>
        <w:rPr>
          <w:i/>
        </w:rPr>
        <w:t>output</w:t>
      </w:r>
      <w:r>
        <w:t xml:space="preserve">. Para </w:t>
      </w:r>
      <w:r>
        <w:lastRenderedPageBreak/>
        <w:t xml:space="preserve">essa coluna ser inserida neste arquivo, é realizada uma comparação dos valores da coluna auxiliar chamada </w:t>
      </w:r>
      <w:proofErr w:type="spellStart"/>
      <w:r>
        <w:rPr>
          <w:i/>
        </w:rPr>
        <w:t>timestamp</w:t>
      </w:r>
      <w:proofErr w:type="spellEnd"/>
      <w:r>
        <w:t xml:space="preserve">. </w:t>
      </w:r>
    </w:p>
    <w:p w14:paraId="1CCCCE55" w14:textId="77777777" w:rsidR="008419D9" w:rsidRDefault="00D34F08">
      <w:pPr>
        <w:spacing w:line="360" w:lineRule="auto"/>
        <w:jc w:val="both"/>
      </w:pPr>
      <w:r>
        <w:tab/>
        <w:t xml:space="preserve">Um importante empecilho a ser solucionado é a disparidade entre a quantidade de registros existentes no </w:t>
      </w:r>
      <w:proofErr w:type="spellStart"/>
      <w:r>
        <w:rPr>
          <w:i/>
        </w:rPr>
        <w:t>dataframe</w:t>
      </w:r>
      <w:proofErr w:type="spellEnd"/>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impasse foi a elaboração de um método que replica a quantidade de eventos com base no </w:t>
      </w:r>
      <w:proofErr w:type="spellStart"/>
      <w:r>
        <w:rPr>
          <w:i/>
        </w:rPr>
        <w:t>timestamp</w:t>
      </w:r>
      <w:proofErr w:type="spellEnd"/>
      <w:r>
        <w:t xml:space="preserve"> daquele instante e do tempo em segundos informado na chamada da função a seguir. O método apelidado de </w:t>
      </w:r>
      <w:proofErr w:type="spellStart"/>
      <w:r>
        <w:rPr>
          <w:i/>
        </w:rPr>
        <w:t>insert_repeated_values_on_dataframe</w:t>
      </w:r>
      <w:proofErr w:type="spellEnd"/>
      <w:r>
        <w:t xml:space="preserve"> possui basicamente os seguintes parâmetros: </w:t>
      </w:r>
      <w:proofErr w:type="spellStart"/>
      <w:r>
        <w:rPr>
          <w:i/>
        </w:rPr>
        <w:t>dataframe</w:t>
      </w:r>
      <w:proofErr w:type="spellEnd"/>
      <w:r>
        <w:t xml:space="preserve">; nome da coluna que sofrerá a ação; os índices do </w:t>
      </w:r>
      <w:proofErr w:type="spellStart"/>
      <w:r>
        <w:rPr>
          <w:i/>
        </w:rPr>
        <w:t>dataframe</w:t>
      </w:r>
      <w:proofErr w:type="spellEnd"/>
      <w:r>
        <w:t xml:space="preserve"> a serem replicados; o tempo em segundos; </w:t>
      </w:r>
      <w:r>
        <w:rPr>
          <w:i/>
        </w:rPr>
        <w:t xml:space="preserve">flag </w:t>
      </w:r>
      <w:r>
        <w:t xml:space="preserve">booleana para informar se deseja replicar tanto nos registros do passado como do futuro. Enviando como </w:t>
      </w:r>
      <w:proofErr w:type="spellStart"/>
      <w:r>
        <w:rPr>
          <w:i/>
        </w:rPr>
        <w:t>true</w:t>
      </w:r>
      <w:proofErr w:type="spellEnd"/>
      <w:r>
        <w:t xml:space="preserve"> para variável booleana, tempo de 2 segundos, um índice do </w:t>
      </w:r>
      <w:proofErr w:type="spellStart"/>
      <w:r>
        <w:rPr>
          <w:i/>
        </w:rPr>
        <w:t>dataframe</w:t>
      </w:r>
      <w:proofErr w:type="spellEnd"/>
      <w:r>
        <w:t xml:space="preserve"> que possua o instante 2018-04-04T12:06:10.000Z e saída X de um determinado evento, o resultado dessa chamada irá modificar todas as saídas dos registros entre 2018-04-04T12:06:08.000Z e 2018-04-04T12:06:12.000Z pelo valor X.</w:t>
      </w:r>
    </w:p>
    <w:p w14:paraId="78146299" w14:textId="77777777" w:rsidR="008419D9" w:rsidRDefault="00D34F08">
      <w:pPr>
        <w:spacing w:line="360" w:lineRule="auto"/>
        <w:jc w:val="both"/>
      </w:pPr>
      <w:r>
        <w:tab/>
        <w:t xml:space="preserve">Após ter sido criada a lógica para diminuir a disparidade dos registros, é executado um filtro com base no </w:t>
      </w:r>
      <w:proofErr w:type="spellStart"/>
      <w:r>
        <w:rPr>
          <w:i/>
        </w:rPr>
        <w:t>tilt</w:t>
      </w:r>
      <w:proofErr w:type="spellEnd"/>
      <w:r>
        <w:t xml:space="preserve"> do dispositivo. Como, em todas as fases de teste, o celular manteve-se mais próximo da vertical (90 graus) do que na horizontal para realizar a captura dos dados, os registros com uma inclinação inferior a 30 graus são descartados. Posteriormente, é aplicado uma normalização completa com o objetivo de manter todos os dados na mesma ordem de grandeza.</w:t>
      </w:r>
    </w:p>
    <w:p w14:paraId="411791FA" w14:textId="77777777" w:rsidR="008419D9" w:rsidRDefault="00D34F08">
      <w:pPr>
        <w:spacing w:line="360" w:lineRule="auto"/>
        <w:jc w:val="both"/>
      </w:pPr>
      <w:r>
        <w:tab/>
        <w:t xml:space="preserve">Aplicar as técnicas de processamento em uma amostra de um determinado instante de tempo não produzirá nenhum resultado coerente. A percepção de como o veículo se comporta ao passar por um determinado obstáculo na via pavimentada é dada pela análise de dados de um conjunto significativo de amostras. O efeito provocado pelo evento no veículo sucede instantes de tempo antes e depois do ocorrido. Com base nessa problemática, é necessária uma lógica que trabalhe com séries temporais. Aprendizado de máquina supervisionado e não supervisionado trabalham com um valor único de entrada, isto é, para um determinado X a saída é Y. No caso das séries temporais, a entrada não é um único valor, mas sim uma lista de números que possuem relações entre si. Já a saída, continua não sendo representada por um vetor. Porém, é necessário um algoritmo que decida qual é o valor de saída que representará o </w:t>
      </w:r>
      <w:r>
        <w:rPr>
          <w:i/>
        </w:rPr>
        <w:t xml:space="preserve">input </w:t>
      </w:r>
      <w:r>
        <w:t xml:space="preserve">passado. Para isso, verifica </w:t>
      </w:r>
      <w:r>
        <w:lastRenderedPageBreak/>
        <w:t xml:space="preserve">nesse espaço amostral qual o valor mais frequente. O valor que possui a maior frequência representará a saída daquele grupamento de informação. O algoritmo utilizado para converter séries temporais em problema de aprendizagem supervisionada foi criado pelo Ph.D. Jason </w:t>
      </w:r>
      <w:proofErr w:type="spellStart"/>
      <w:r>
        <w:t>Brownlee</w:t>
      </w:r>
      <w:proofErr w:type="spellEnd"/>
      <w:r>
        <w:t xml:space="preserve"> [25]. </w:t>
      </w:r>
    </w:p>
    <w:p w14:paraId="4047EA2E" w14:textId="77777777" w:rsidR="008419D9" w:rsidRDefault="00D34F08">
      <w:pPr>
        <w:spacing w:line="360" w:lineRule="auto"/>
        <w:jc w:val="both"/>
      </w:pPr>
      <w:r>
        <w:tab/>
        <w:t xml:space="preserve">Feita a conversão que permite a viabilidade do uso de algoritmos de aprendizagem supervisionada, os dados foram separados, através do método </w:t>
      </w:r>
      <w:proofErr w:type="spellStart"/>
      <w:r>
        <w:rPr>
          <w:i/>
        </w:rPr>
        <w:t>train_test_split</w:t>
      </w:r>
      <w:proofErr w:type="spellEnd"/>
      <w:r>
        <w:t xml:space="preserve"> do pacote </w:t>
      </w:r>
      <w:proofErr w:type="spellStart"/>
      <w:proofErr w:type="gramStart"/>
      <w:r>
        <w:rPr>
          <w:i/>
        </w:rPr>
        <w:t>sklearn.model</w:t>
      </w:r>
      <w:proofErr w:type="gramEnd"/>
      <w:r>
        <w:rPr>
          <w:i/>
        </w:rPr>
        <w:t>_selection</w:t>
      </w:r>
      <w:proofErr w:type="spellEnd"/>
      <w:r>
        <w:t xml:space="preserve">, em 80% treino e 20% teste com o objetivo de diminuir a chance do modelo possuir </w:t>
      </w:r>
      <w:proofErr w:type="spellStart"/>
      <w:r>
        <w:rPr>
          <w:i/>
        </w:rPr>
        <w:t>overfitting</w:t>
      </w:r>
      <w:proofErr w:type="spellEnd"/>
      <w:r>
        <w:t>.</w:t>
      </w:r>
    </w:p>
    <w:p w14:paraId="21EFAFB1" w14:textId="77777777" w:rsidR="008419D9" w:rsidRDefault="00D34F08">
      <w:pPr>
        <w:spacing w:line="360" w:lineRule="auto"/>
        <w:jc w:val="both"/>
      </w:pPr>
      <w:r>
        <w:tab/>
        <w:t xml:space="preserve">Tanto o vetor de saída de treino como o de teste possuem uma única dimensão que se refere a saída de um conjunto de amostras. Para manter no formato esperado pelo modelo </w:t>
      </w:r>
      <w:proofErr w:type="spellStart"/>
      <w:r>
        <w:rPr>
          <w:i/>
        </w:rPr>
        <w:t>Sequential</w:t>
      </w:r>
      <w:proofErr w:type="spellEnd"/>
      <w:r>
        <w:t xml:space="preserve"> do </w:t>
      </w:r>
      <w:proofErr w:type="spellStart"/>
      <w:r>
        <w:t>Keras</w:t>
      </w:r>
      <w:proofErr w:type="spellEnd"/>
      <w:r>
        <w:t xml:space="preserve">, foi executado um algoritmo que realiza a categorização. O evento de </w:t>
      </w:r>
      <w:proofErr w:type="spellStart"/>
      <w:r>
        <w:t>quebra-mola</w:t>
      </w:r>
      <w:proofErr w:type="spellEnd"/>
      <w:r>
        <w:t>, antes identificado pelo número 2, contém o formato 0 0 1. Buraco, 0 1 0. Registros que não foram detectados eventos, 1 0 0. Após realizado essa alteração nos vetores de saída, os dados são passados para o modelo de aprendizado de máquina já treinado.</w:t>
      </w:r>
    </w:p>
    <w:p w14:paraId="0333EFFF" w14:textId="77777777" w:rsidR="008419D9" w:rsidRDefault="00D34F08">
      <w:pPr>
        <w:spacing w:line="360" w:lineRule="auto"/>
        <w:jc w:val="both"/>
      </w:pPr>
      <w:r>
        <w:tab/>
      </w:r>
    </w:p>
    <w:p w14:paraId="7A8AC32E" w14:textId="77777777" w:rsidR="008419D9" w:rsidRDefault="00D34F08">
      <w:pPr>
        <w:spacing w:line="360" w:lineRule="auto"/>
        <w:jc w:val="both"/>
      </w:pPr>
      <w:r>
        <w:tab/>
        <w:t xml:space="preserve"> </w:t>
      </w:r>
    </w:p>
    <w:p w14:paraId="386EA8BC" w14:textId="77777777" w:rsidR="008419D9" w:rsidRDefault="00D34F08">
      <w:pPr>
        <w:pStyle w:val="Titulo2"/>
      </w:pPr>
      <w:bookmarkStart w:id="120" w:name="_Toc513052840"/>
      <w:r>
        <w:t>5.7 – Análise dos Dados</w:t>
      </w:r>
      <w:bookmarkEnd w:id="120"/>
    </w:p>
    <w:p w14:paraId="084C09CB" w14:textId="77777777" w:rsidR="008419D9" w:rsidRDefault="008419D9"/>
    <w:p w14:paraId="68206DE3" w14:textId="77777777" w:rsidR="008419D9" w:rsidRDefault="008419D9"/>
    <w:p w14:paraId="3F247FB2" w14:textId="77777777" w:rsidR="008419D9" w:rsidRDefault="00D34F08">
      <w:pPr>
        <w:spacing w:line="360" w:lineRule="auto"/>
        <w:jc w:val="both"/>
      </w:pPr>
      <w:r>
        <w:tab/>
        <w:t>Uma das etapas principais e que requer uma quantidade expressiva de validações é a etapa da análise dos dados após a aplicação dos filtros e dos ajustes. É nesse estágio que define se todo o algoritmo desenvolvido para efetuar as alterações dos dados estão correspondendo de modo satisfatório.</w:t>
      </w:r>
    </w:p>
    <w:p w14:paraId="7643AE85" w14:textId="77777777" w:rsidR="008419D9" w:rsidRDefault="00D34F08">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1D8B22DF" w14:textId="77777777" w:rsidR="008419D9" w:rsidRDefault="00D34F08">
      <w:pPr>
        <w:spacing w:line="360" w:lineRule="auto"/>
        <w:jc w:val="both"/>
      </w:pPr>
      <w:r>
        <w:tab/>
        <w:t xml:space="preserve">Os projetos que envolvem algoritmos de </w:t>
      </w:r>
      <w:proofErr w:type="spellStart"/>
      <w:r>
        <w:rPr>
          <w:i/>
        </w:rPr>
        <w:t>machine</w:t>
      </w:r>
      <w:proofErr w:type="spellEnd"/>
      <w:r>
        <w:rPr>
          <w:i/>
        </w:rPr>
        <w:t xml:space="preserve"> </w:t>
      </w:r>
      <w:proofErr w:type="spellStart"/>
      <w:r>
        <w:rPr>
          <w:i/>
        </w:rPr>
        <w:t>learning</w:t>
      </w:r>
      <w:proofErr w:type="spellEnd"/>
      <w:r>
        <w:t xml:space="preserve"> costumam utilizar uma quantidade significativa de parâmetros para realizar o treinamento e o teste dos dados. No projeto Lunar, alguns destes parâmetros são: número de neurônios na camada LSTM, número de </w:t>
      </w:r>
      <w:proofErr w:type="spellStart"/>
      <w:r>
        <w:rPr>
          <w:i/>
        </w:rPr>
        <w:t>epochs</w:t>
      </w:r>
      <w:proofErr w:type="spellEnd"/>
      <w:r>
        <w:t xml:space="preserve">, </w:t>
      </w:r>
      <w:proofErr w:type="spellStart"/>
      <w:r>
        <w:rPr>
          <w:i/>
        </w:rPr>
        <w:t>batchsize</w:t>
      </w:r>
      <w:proofErr w:type="spellEnd"/>
      <w:r>
        <w:rPr>
          <w:i/>
        </w:rPr>
        <w:t xml:space="preserve"> </w:t>
      </w:r>
      <w:r>
        <w:t xml:space="preserve">e porcentagem da camada </w:t>
      </w:r>
      <w:proofErr w:type="spellStart"/>
      <w:r>
        <w:t>d</w:t>
      </w:r>
      <w:r>
        <w:rPr>
          <w:i/>
        </w:rPr>
        <w:t>ropout</w:t>
      </w:r>
      <w:proofErr w:type="spellEnd"/>
      <w:r>
        <w:t xml:space="preserve">. Cada tipo de projeto possui uma configuração mais adequada dos parâmetros para obter o resultado mais satisfatório. Existem bibliotecas, para a linguagem Python, desenvolvidas especialmente </w:t>
      </w:r>
      <w:r>
        <w:lastRenderedPageBreak/>
        <w:t>para reduzir o trabalho manual do programador de realizar as alterações nos parâmetros esperando uma possível resposta melhor do seu modelo.</w:t>
      </w:r>
    </w:p>
    <w:p w14:paraId="7DC596E8" w14:textId="77777777" w:rsidR="008419D9" w:rsidRDefault="00D34F08">
      <w:pPr>
        <w:spacing w:line="360" w:lineRule="auto"/>
        <w:jc w:val="both"/>
      </w:pPr>
      <w:r>
        <w:tab/>
        <w:t xml:space="preserve">A biblioteca </w:t>
      </w:r>
      <w:proofErr w:type="spellStart"/>
      <w:r>
        <w:rPr>
          <w:i/>
        </w:rPr>
        <w:t>Pyswarm</w:t>
      </w:r>
      <w:proofErr w:type="spellEnd"/>
      <w:r>
        <w:t xml:space="preserve"> [26] permite que seja passado o valor mínimo e máximo a ser testado para cada parâmetro de interesse e também uma função a ser minimizada para que seja encontrado o melhor conjunto das variáveis fornecidas.</w:t>
      </w:r>
    </w:p>
    <w:p w14:paraId="203B3094" w14:textId="77777777" w:rsidR="008419D9" w:rsidRDefault="00D34F08">
      <w:pPr>
        <w:spacing w:line="360" w:lineRule="auto"/>
        <w:jc w:val="both"/>
      </w:pPr>
      <w:r>
        <w:tab/>
        <w:t>Em vista disso, a primeira etapa da análise de dados foi a utilização do PSO (</w:t>
      </w:r>
      <w:proofErr w:type="spellStart"/>
      <w:r>
        <w:rPr>
          <w:i/>
        </w:rPr>
        <w:t>Particle</w:t>
      </w:r>
      <w:proofErr w:type="spellEnd"/>
      <w:r>
        <w:rPr>
          <w:i/>
        </w:rPr>
        <w:t xml:space="preserve"> </w:t>
      </w:r>
      <w:proofErr w:type="spellStart"/>
      <w:r>
        <w:rPr>
          <w:i/>
        </w:rPr>
        <w:t>Swarm</w:t>
      </w:r>
      <w:proofErr w:type="spellEnd"/>
      <w:r>
        <w:rPr>
          <w:i/>
        </w:rPr>
        <w:t xml:space="preserve"> </w:t>
      </w:r>
      <w:proofErr w:type="spellStart"/>
      <w:r>
        <w:rPr>
          <w:i/>
        </w:rPr>
        <w:t>Optimization</w:t>
      </w:r>
      <w:proofErr w:type="spellEnd"/>
      <w:r>
        <w:t xml:space="preserve">) através da </w:t>
      </w:r>
      <w:proofErr w:type="spellStart"/>
      <w:r>
        <w:rPr>
          <w:i/>
        </w:rPr>
        <w:t>Pyswarm</w:t>
      </w:r>
      <w:proofErr w:type="spellEnd"/>
      <w:r>
        <w:rPr>
          <w:i/>
        </w:rPr>
        <w:t xml:space="preserve"> </w:t>
      </w:r>
      <w:proofErr w:type="spellStart"/>
      <w:r>
        <w:rPr>
          <w:i/>
        </w:rPr>
        <w:t>library</w:t>
      </w:r>
      <w:proofErr w:type="spellEnd"/>
      <w:r>
        <w:t xml:space="preserve"> para identificar os melhores valores dos parâmetros do modelo de aprendizado de máquina desenvolvido no projeto Lunar. Identificado esses números, é desenvolvida uma Matriz de Confusão [27] com novos registros, isto é, que não foram utilizados em treino e em teste. Por fim, um outro método aplicado foi de realizar novamente alguns trajetos já percorridos, porém sem efetuar cliques manuais nos botões do aplicativo mobile</w:t>
      </w:r>
      <w:r>
        <w:rPr>
          <w:color w:val="000000"/>
        </w:rPr>
        <w:t>.</w:t>
      </w:r>
    </w:p>
    <w:p w14:paraId="19C35FA1" w14:textId="77777777" w:rsidR="008419D9" w:rsidRDefault="008419D9">
      <w:pPr>
        <w:spacing w:line="360" w:lineRule="auto"/>
        <w:ind w:firstLine="720"/>
        <w:jc w:val="both"/>
      </w:pPr>
    </w:p>
    <w:p w14:paraId="7738705D" w14:textId="77777777" w:rsidR="008419D9" w:rsidRDefault="008419D9">
      <w:pPr>
        <w:spacing w:line="360" w:lineRule="auto"/>
        <w:ind w:firstLine="720"/>
        <w:jc w:val="both"/>
      </w:pPr>
    </w:p>
    <w:p w14:paraId="4B3B878F" w14:textId="77777777" w:rsidR="008419D9" w:rsidRDefault="00D34F08">
      <w:pPr>
        <w:pStyle w:val="Ttulo30"/>
      </w:pPr>
      <w:bookmarkStart w:id="121" w:name="_Toc513052841"/>
      <w:r>
        <w:t>5.7.1 – PSO (</w:t>
      </w:r>
      <w:proofErr w:type="spellStart"/>
      <w:r>
        <w:t>Particle</w:t>
      </w:r>
      <w:proofErr w:type="spellEnd"/>
      <w:r>
        <w:t xml:space="preserve"> </w:t>
      </w:r>
      <w:proofErr w:type="spellStart"/>
      <w:r>
        <w:t>Swarm</w:t>
      </w:r>
      <w:proofErr w:type="spellEnd"/>
      <w:r>
        <w:t xml:space="preserve"> </w:t>
      </w:r>
      <w:proofErr w:type="spellStart"/>
      <w:r>
        <w:t>Optimization</w:t>
      </w:r>
      <w:proofErr w:type="spellEnd"/>
      <w:r>
        <w:t>)</w:t>
      </w:r>
      <w:bookmarkEnd w:id="121"/>
    </w:p>
    <w:p w14:paraId="45CC68D1" w14:textId="77777777" w:rsidR="008419D9" w:rsidRDefault="008419D9">
      <w:pPr>
        <w:spacing w:line="360" w:lineRule="auto"/>
        <w:ind w:firstLine="720"/>
        <w:jc w:val="both"/>
      </w:pPr>
    </w:p>
    <w:p w14:paraId="4DDDFB08" w14:textId="77777777" w:rsidR="008419D9" w:rsidRDefault="008419D9">
      <w:pPr>
        <w:spacing w:line="360" w:lineRule="auto"/>
        <w:ind w:firstLine="720"/>
        <w:jc w:val="both"/>
      </w:pPr>
    </w:p>
    <w:p w14:paraId="57F44B54" w14:textId="77777777" w:rsidR="008419D9" w:rsidRDefault="00D34F08">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14:paraId="51FAC528" w14:textId="77777777" w:rsidR="008419D9" w:rsidRDefault="00D34F08">
      <w:pPr>
        <w:spacing w:line="360" w:lineRule="auto"/>
        <w:ind w:firstLine="720"/>
        <w:jc w:val="both"/>
      </w:pPr>
      <w:r>
        <w:t>As variáveis testadas pelo PSO e seus respectivos valores mínimos e máximos são:</w:t>
      </w:r>
    </w:p>
    <w:p w14:paraId="1C6A8219" w14:textId="77777777" w:rsidR="008419D9" w:rsidRDefault="00D34F08">
      <w:pPr>
        <w:pStyle w:val="PargrafodaLista"/>
        <w:numPr>
          <w:ilvl w:val="0"/>
          <w:numId w:val="5"/>
        </w:numPr>
        <w:spacing w:line="360" w:lineRule="auto"/>
        <w:jc w:val="both"/>
      </w:pPr>
      <w:r>
        <w:t>Número de neurônios na camada LSTM: 100 a 160</w:t>
      </w:r>
    </w:p>
    <w:p w14:paraId="3D0DC882" w14:textId="77777777" w:rsidR="008419D9" w:rsidRDefault="00D34F08">
      <w:pPr>
        <w:pStyle w:val="PargrafodaLista"/>
        <w:numPr>
          <w:ilvl w:val="0"/>
          <w:numId w:val="5"/>
        </w:numPr>
        <w:spacing w:line="360" w:lineRule="auto"/>
        <w:jc w:val="both"/>
      </w:pPr>
      <w:r>
        <w:t xml:space="preserve">Porcentagem da camada </w:t>
      </w:r>
      <w:proofErr w:type="spellStart"/>
      <w:r>
        <w:rPr>
          <w:i/>
        </w:rPr>
        <w:t>Dropout</w:t>
      </w:r>
      <w:proofErr w:type="spellEnd"/>
      <w:r>
        <w:t>: 10% a 40%</w:t>
      </w:r>
    </w:p>
    <w:p w14:paraId="54D1EB62" w14:textId="77777777" w:rsidR="008419D9" w:rsidRDefault="00D34F08">
      <w:pPr>
        <w:pStyle w:val="PargrafodaLista"/>
        <w:numPr>
          <w:ilvl w:val="0"/>
          <w:numId w:val="5"/>
        </w:numPr>
        <w:spacing w:line="360" w:lineRule="auto"/>
        <w:jc w:val="both"/>
      </w:pPr>
      <w:r>
        <w:t xml:space="preserve">Número de épocas do método </w:t>
      </w:r>
      <w:proofErr w:type="spellStart"/>
      <w:r>
        <w:rPr>
          <w:i/>
        </w:rPr>
        <w:t>fit</w:t>
      </w:r>
      <w:proofErr w:type="spellEnd"/>
      <w:r>
        <w:t>: 50 a 200</w:t>
      </w:r>
    </w:p>
    <w:p w14:paraId="143FE55F" w14:textId="77777777" w:rsidR="008419D9" w:rsidRDefault="00D34F08">
      <w:pPr>
        <w:pStyle w:val="PargrafodaLista"/>
        <w:numPr>
          <w:ilvl w:val="0"/>
          <w:numId w:val="5"/>
        </w:numPr>
        <w:spacing w:line="360" w:lineRule="auto"/>
        <w:jc w:val="both"/>
      </w:pPr>
      <w:r>
        <w:t xml:space="preserve">Tamanho do batch do método </w:t>
      </w:r>
      <w:proofErr w:type="spellStart"/>
      <w:r>
        <w:rPr>
          <w:i/>
        </w:rPr>
        <w:t>fit</w:t>
      </w:r>
      <w:proofErr w:type="spellEnd"/>
      <w:r>
        <w:t>: 100 a 400</w:t>
      </w:r>
    </w:p>
    <w:p w14:paraId="724F2E06" w14:textId="77777777" w:rsidR="008419D9" w:rsidRDefault="008419D9">
      <w:pPr>
        <w:spacing w:line="360" w:lineRule="auto"/>
        <w:ind w:firstLine="720"/>
        <w:jc w:val="both"/>
      </w:pPr>
    </w:p>
    <w:p w14:paraId="62A58514" w14:textId="77777777" w:rsidR="008419D9" w:rsidRDefault="00D34F08">
      <w:pPr>
        <w:spacing w:line="360" w:lineRule="auto"/>
        <w:ind w:left="720"/>
        <w:jc w:val="both"/>
      </w:pPr>
      <w:r>
        <w:t>As 20 melhores precisões dos obstáculos estão apresentadas na Tabela 1.</w:t>
      </w:r>
    </w:p>
    <w:p w14:paraId="02EF357F" w14:textId="77777777" w:rsidR="008419D9" w:rsidRDefault="008419D9">
      <w:pPr>
        <w:spacing w:line="360" w:lineRule="auto"/>
        <w:ind w:left="720"/>
        <w:jc w:val="both"/>
      </w:pPr>
    </w:p>
    <w:p w14:paraId="2DE40BD3" w14:textId="77777777" w:rsidR="008419D9" w:rsidRDefault="00D34F08">
      <w:pPr>
        <w:pStyle w:val="Legenda"/>
        <w:keepNext/>
        <w:jc w:val="center"/>
      </w:pPr>
      <w:bookmarkStart w:id="122" w:name="_Toc512783340"/>
      <w:bookmarkStart w:id="123" w:name="_Toc513052807"/>
      <w:r>
        <w:t xml:space="preserve">Tabela </w:t>
      </w:r>
      <w:r>
        <w:fldChar w:fldCharType="begin"/>
      </w:r>
      <w:r>
        <w:instrText>SEQ Tabela \* ARABIC</w:instrText>
      </w:r>
      <w:r>
        <w:fldChar w:fldCharType="separate"/>
      </w:r>
      <w:r>
        <w:t>1</w:t>
      </w:r>
      <w:r>
        <w:fldChar w:fldCharType="end"/>
      </w:r>
      <w:bookmarkEnd w:id="122"/>
      <w:r>
        <w:t xml:space="preserve"> Vinte melhores resultados dos testes com obstáculos diferenciados</w:t>
      </w:r>
      <w:bookmarkEnd w:id="123"/>
    </w:p>
    <w:tbl>
      <w:tblPr>
        <w:tblStyle w:val="TabeladeGradeClara"/>
        <w:tblW w:w="6968" w:type="dxa"/>
        <w:jc w:val="center"/>
        <w:tblCellMar>
          <w:left w:w="103" w:type="dxa"/>
        </w:tblCellMar>
        <w:tblLook w:val="04A0" w:firstRow="1" w:lastRow="0" w:firstColumn="1" w:lastColumn="0" w:noHBand="0" w:noVBand="1"/>
      </w:tblPr>
      <w:tblGrid>
        <w:gridCol w:w="1338"/>
        <w:gridCol w:w="1124"/>
        <w:gridCol w:w="1324"/>
        <w:gridCol w:w="1123"/>
        <w:gridCol w:w="1030"/>
        <w:gridCol w:w="1029"/>
      </w:tblGrid>
      <w:tr w:rsidR="008419D9" w14:paraId="4428B4F4" w14:textId="77777777">
        <w:trPr>
          <w:jc w:val="center"/>
        </w:trPr>
        <w:tc>
          <w:tcPr>
            <w:tcW w:w="1337" w:type="dxa"/>
            <w:shd w:val="clear" w:color="auto" w:fill="auto"/>
            <w:tcMar>
              <w:left w:w="103" w:type="dxa"/>
            </w:tcMar>
            <w:vAlign w:val="center"/>
          </w:tcPr>
          <w:p w14:paraId="20A66A75" w14:textId="77777777" w:rsidR="008419D9" w:rsidRDefault="00D34F08">
            <w:pPr>
              <w:jc w:val="center"/>
            </w:pPr>
            <w:r>
              <w:t>Épocas</w:t>
            </w:r>
          </w:p>
        </w:tc>
        <w:tc>
          <w:tcPr>
            <w:tcW w:w="1124" w:type="dxa"/>
            <w:shd w:val="clear" w:color="auto" w:fill="auto"/>
            <w:tcMar>
              <w:left w:w="103" w:type="dxa"/>
            </w:tcMar>
            <w:vAlign w:val="center"/>
          </w:tcPr>
          <w:p w14:paraId="2B4EDBF4" w14:textId="77777777" w:rsidR="008419D9" w:rsidRDefault="00D34F08">
            <w:pPr>
              <w:jc w:val="center"/>
            </w:pPr>
            <w:r>
              <w:t>Tamanho do Batch</w:t>
            </w:r>
          </w:p>
        </w:tc>
        <w:tc>
          <w:tcPr>
            <w:tcW w:w="1324" w:type="dxa"/>
            <w:shd w:val="clear" w:color="auto" w:fill="auto"/>
            <w:tcMar>
              <w:left w:w="103" w:type="dxa"/>
            </w:tcMar>
            <w:vAlign w:val="center"/>
          </w:tcPr>
          <w:p w14:paraId="0B58E421" w14:textId="77777777" w:rsidR="008419D9" w:rsidRDefault="00D34F08">
            <w:pPr>
              <w:jc w:val="center"/>
            </w:pPr>
            <w:r>
              <w:t>LSTM (neurônios)</w:t>
            </w:r>
          </w:p>
        </w:tc>
        <w:tc>
          <w:tcPr>
            <w:tcW w:w="1123" w:type="dxa"/>
            <w:shd w:val="clear" w:color="auto" w:fill="auto"/>
            <w:tcMar>
              <w:left w:w="103" w:type="dxa"/>
            </w:tcMar>
            <w:vAlign w:val="center"/>
          </w:tcPr>
          <w:p w14:paraId="6C347A36" w14:textId="77777777" w:rsidR="008419D9" w:rsidRDefault="00D34F08">
            <w:pPr>
              <w:jc w:val="center"/>
            </w:pPr>
            <w:proofErr w:type="spellStart"/>
            <w:r>
              <w:t>Dropout</w:t>
            </w:r>
            <w:proofErr w:type="spellEnd"/>
          </w:p>
        </w:tc>
        <w:tc>
          <w:tcPr>
            <w:tcW w:w="1030" w:type="dxa"/>
            <w:shd w:val="clear" w:color="auto" w:fill="auto"/>
            <w:tcMar>
              <w:left w:w="103" w:type="dxa"/>
            </w:tcMar>
            <w:vAlign w:val="center"/>
          </w:tcPr>
          <w:p w14:paraId="34415A9C" w14:textId="77777777" w:rsidR="008419D9" w:rsidRDefault="00D34F08">
            <w:pPr>
              <w:jc w:val="center"/>
            </w:pPr>
            <w:r>
              <w:t>Precisão Geral</w:t>
            </w:r>
          </w:p>
        </w:tc>
        <w:tc>
          <w:tcPr>
            <w:tcW w:w="1029" w:type="dxa"/>
            <w:shd w:val="clear" w:color="auto" w:fill="auto"/>
            <w:tcMar>
              <w:left w:w="103" w:type="dxa"/>
            </w:tcMar>
            <w:vAlign w:val="center"/>
          </w:tcPr>
          <w:p w14:paraId="4A3DE937" w14:textId="77777777" w:rsidR="008419D9" w:rsidRDefault="00D34F08">
            <w:pPr>
              <w:jc w:val="center"/>
            </w:pPr>
            <w:r>
              <w:t>Precisão dos Eventos</w:t>
            </w:r>
          </w:p>
        </w:tc>
      </w:tr>
      <w:tr w:rsidR="008419D9" w14:paraId="451E8BB5" w14:textId="77777777">
        <w:trPr>
          <w:jc w:val="center"/>
        </w:trPr>
        <w:tc>
          <w:tcPr>
            <w:tcW w:w="1337" w:type="dxa"/>
            <w:shd w:val="clear" w:color="auto" w:fill="auto"/>
            <w:tcMar>
              <w:left w:w="103" w:type="dxa"/>
            </w:tcMar>
          </w:tcPr>
          <w:p w14:paraId="68B2C38A" w14:textId="77777777" w:rsidR="008419D9" w:rsidRDefault="00D34F08">
            <w:pPr>
              <w:jc w:val="center"/>
            </w:pPr>
            <w:r>
              <w:t>70</w:t>
            </w:r>
          </w:p>
        </w:tc>
        <w:tc>
          <w:tcPr>
            <w:tcW w:w="1124" w:type="dxa"/>
            <w:shd w:val="clear" w:color="auto" w:fill="auto"/>
            <w:tcMar>
              <w:left w:w="103" w:type="dxa"/>
            </w:tcMar>
          </w:tcPr>
          <w:p w14:paraId="2D04693D" w14:textId="77777777" w:rsidR="008419D9" w:rsidRDefault="00D34F08">
            <w:pPr>
              <w:jc w:val="center"/>
            </w:pPr>
            <w:r>
              <w:t>250</w:t>
            </w:r>
          </w:p>
        </w:tc>
        <w:tc>
          <w:tcPr>
            <w:tcW w:w="1324" w:type="dxa"/>
            <w:shd w:val="clear" w:color="auto" w:fill="auto"/>
            <w:tcMar>
              <w:left w:w="103" w:type="dxa"/>
            </w:tcMar>
          </w:tcPr>
          <w:p w14:paraId="1D46166A" w14:textId="77777777" w:rsidR="008419D9" w:rsidRDefault="00D34F08">
            <w:pPr>
              <w:jc w:val="center"/>
            </w:pPr>
            <w:r>
              <w:t>120</w:t>
            </w:r>
          </w:p>
        </w:tc>
        <w:tc>
          <w:tcPr>
            <w:tcW w:w="1123" w:type="dxa"/>
            <w:shd w:val="clear" w:color="auto" w:fill="auto"/>
            <w:tcMar>
              <w:left w:w="103" w:type="dxa"/>
            </w:tcMar>
          </w:tcPr>
          <w:p w14:paraId="24D69E67" w14:textId="77777777" w:rsidR="008419D9" w:rsidRDefault="00D34F08">
            <w:pPr>
              <w:jc w:val="center"/>
            </w:pPr>
            <w:r>
              <w:t>20%</w:t>
            </w:r>
          </w:p>
        </w:tc>
        <w:tc>
          <w:tcPr>
            <w:tcW w:w="1030" w:type="dxa"/>
            <w:shd w:val="clear" w:color="auto" w:fill="auto"/>
            <w:tcMar>
              <w:left w:w="103" w:type="dxa"/>
            </w:tcMar>
          </w:tcPr>
          <w:p w14:paraId="58878A3E" w14:textId="77777777" w:rsidR="008419D9" w:rsidRDefault="00D34F08">
            <w:pPr>
              <w:jc w:val="center"/>
            </w:pPr>
            <w:r>
              <w:t>88,1%</w:t>
            </w:r>
          </w:p>
        </w:tc>
        <w:tc>
          <w:tcPr>
            <w:tcW w:w="1029" w:type="dxa"/>
            <w:shd w:val="clear" w:color="auto" w:fill="auto"/>
            <w:tcMar>
              <w:left w:w="103" w:type="dxa"/>
            </w:tcMar>
          </w:tcPr>
          <w:p w14:paraId="62CF4889" w14:textId="77777777" w:rsidR="008419D9" w:rsidRDefault="00D34F08">
            <w:pPr>
              <w:jc w:val="center"/>
            </w:pPr>
            <w:r>
              <w:t>56,30%</w:t>
            </w:r>
          </w:p>
        </w:tc>
      </w:tr>
      <w:tr w:rsidR="008419D9" w14:paraId="719F850C" w14:textId="77777777">
        <w:trPr>
          <w:jc w:val="center"/>
        </w:trPr>
        <w:tc>
          <w:tcPr>
            <w:tcW w:w="1337" w:type="dxa"/>
            <w:shd w:val="clear" w:color="auto" w:fill="auto"/>
            <w:tcMar>
              <w:left w:w="103" w:type="dxa"/>
            </w:tcMar>
          </w:tcPr>
          <w:p w14:paraId="3FE273B9" w14:textId="77777777" w:rsidR="008419D9" w:rsidRDefault="00D34F08">
            <w:pPr>
              <w:jc w:val="center"/>
            </w:pPr>
            <w:r>
              <w:t>140</w:t>
            </w:r>
          </w:p>
        </w:tc>
        <w:tc>
          <w:tcPr>
            <w:tcW w:w="1124" w:type="dxa"/>
            <w:shd w:val="clear" w:color="auto" w:fill="auto"/>
            <w:tcMar>
              <w:left w:w="103" w:type="dxa"/>
            </w:tcMar>
          </w:tcPr>
          <w:p w14:paraId="6D7E594B" w14:textId="77777777" w:rsidR="008419D9" w:rsidRDefault="00D34F08">
            <w:pPr>
              <w:jc w:val="center"/>
            </w:pPr>
            <w:r>
              <w:t>300</w:t>
            </w:r>
          </w:p>
        </w:tc>
        <w:tc>
          <w:tcPr>
            <w:tcW w:w="1324" w:type="dxa"/>
            <w:shd w:val="clear" w:color="auto" w:fill="auto"/>
            <w:tcMar>
              <w:left w:w="103" w:type="dxa"/>
            </w:tcMar>
          </w:tcPr>
          <w:p w14:paraId="23349154" w14:textId="77777777" w:rsidR="008419D9" w:rsidRDefault="00D34F08">
            <w:pPr>
              <w:jc w:val="center"/>
            </w:pPr>
            <w:r>
              <w:t>120</w:t>
            </w:r>
          </w:p>
        </w:tc>
        <w:tc>
          <w:tcPr>
            <w:tcW w:w="1123" w:type="dxa"/>
            <w:shd w:val="clear" w:color="auto" w:fill="auto"/>
            <w:tcMar>
              <w:left w:w="103" w:type="dxa"/>
            </w:tcMar>
          </w:tcPr>
          <w:p w14:paraId="32B7F964" w14:textId="77777777" w:rsidR="008419D9" w:rsidRDefault="00D34F08">
            <w:pPr>
              <w:jc w:val="center"/>
            </w:pPr>
            <w:r>
              <w:t>10%</w:t>
            </w:r>
          </w:p>
        </w:tc>
        <w:tc>
          <w:tcPr>
            <w:tcW w:w="1030" w:type="dxa"/>
            <w:shd w:val="clear" w:color="auto" w:fill="auto"/>
            <w:tcMar>
              <w:left w:w="103" w:type="dxa"/>
            </w:tcMar>
          </w:tcPr>
          <w:p w14:paraId="56E73BCE" w14:textId="77777777" w:rsidR="008419D9" w:rsidRDefault="00D34F08">
            <w:pPr>
              <w:jc w:val="center"/>
            </w:pPr>
            <w:r>
              <w:t>91,36%</w:t>
            </w:r>
          </w:p>
        </w:tc>
        <w:tc>
          <w:tcPr>
            <w:tcW w:w="1029" w:type="dxa"/>
            <w:shd w:val="clear" w:color="auto" w:fill="auto"/>
            <w:tcMar>
              <w:left w:w="103" w:type="dxa"/>
            </w:tcMar>
          </w:tcPr>
          <w:p w14:paraId="7FEE3CCD" w14:textId="77777777" w:rsidR="008419D9" w:rsidRDefault="00D34F08">
            <w:pPr>
              <w:jc w:val="center"/>
            </w:pPr>
            <w:r>
              <w:t>49,63%</w:t>
            </w:r>
          </w:p>
        </w:tc>
      </w:tr>
      <w:tr w:rsidR="008419D9" w14:paraId="312C161F" w14:textId="77777777">
        <w:trPr>
          <w:jc w:val="center"/>
        </w:trPr>
        <w:tc>
          <w:tcPr>
            <w:tcW w:w="1337" w:type="dxa"/>
            <w:shd w:val="clear" w:color="auto" w:fill="auto"/>
            <w:tcMar>
              <w:left w:w="103" w:type="dxa"/>
            </w:tcMar>
          </w:tcPr>
          <w:p w14:paraId="0FC011E0" w14:textId="77777777" w:rsidR="008419D9" w:rsidRDefault="00D34F08">
            <w:pPr>
              <w:jc w:val="center"/>
            </w:pPr>
            <w:r>
              <w:lastRenderedPageBreak/>
              <w:t>150</w:t>
            </w:r>
          </w:p>
        </w:tc>
        <w:tc>
          <w:tcPr>
            <w:tcW w:w="1124" w:type="dxa"/>
            <w:shd w:val="clear" w:color="auto" w:fill="auto"/>
            <w:tcMar>
              <w:left w:w="103" w:type="dxa"/>
            </w:tcMar>
          </w:tcPr>
          <w:p w14:paraId="567A833C" w14:textId="77777777" w:rsidR="008419D9" w:rsidRDefault="00D34F08">
            <w:pPr>
              <w:jc w:val="center"/>
            </w:pPr>
            <w:r>
              <w:t>350</w:t>
            </w:r>
          </w:p>
        </w:tc>
        <w:tc>
          <w:tcPr>
            <w:tcW w:w="1324" w:type="dxa"/>
            <w:shd w:val="clear" w:color="auto" w:fill="auto"/>
            <w:tcMar>
              <w:left w:w="103" w:type="dxa"/>
            </w:tcMar>
          </w:tcPr>
          <w:p w14:paraId="35096BDD" w14:textId="77777777" w:rsidR="008419D9" w:rsidRDefault="00D34F08">
            <w:pPr>
              <w:jc w:val="center"/>
            </w:pPr>
            <w:r>
              <w:t>100</w:t>
            </w:r>
          </w:p>
        </w:tc>
        <w:tc>
          <w:tcPr>
            <w:tcW w:w="1123" w:type="dxa"/>
            <w:shd w:val="clear" w:color="auto" w:fill="auto"/>
            <w:tcMar>
              <w:left w:w="103" w:type="dxa"/>
            </w:tcMar>
          </w:tcPr>
          <w:p w14:paraId="457BD9AC" w14:textId="77777777" w:rsidR="008419D9" w:rsidRDefault="00D34F08">
            <w:pPr>
              <w:jc w:val="center"/>
            </w:pPr>
            <w:r>
              <w:t>10%</w:t>
            </w:r>
          </w:p>
        </w:tc>
        <w:tc>
          <w:tcPr>
            <w:tcW w:w="1030" w:type="dxa"/>
            <w:shd w:val="clear" w:color="auto" w:fill="auto"/>
            <w:tcMar>
              <w:left w:w="103" w:type="dxa"/>
            </w:tcMar>
          </w:tcPr>
          <w:p w14:paraId="3B5A73E6" w14:textId="77777777" w:rsidR="008419D9" w:rsidRDefault="00D34F08">
            <w:pPr>
              <w:jc w:val="center"/>
            </w:pPr>
            <w:r>
              <w:t>89,67%</w:t>
            </w:r>
          </w:p>
        </w:tc>
        <w:tc>
          <w:tcPr>
            <w:tcW w:w="1029" w:type="dxa"/>
            <w:shd w:val="clear" w:color="auto" w:fill="auto"/>
            <w:tcMar>
              <w:left w:w="103" w:type="dxa"/>
            </w:tcMar>
          </w:tcPr>
          <w:p w14:paraId="181D2549" w14:textId="77777777" w:rsidR="008419D9" w:rsidRDefault="00D34F08">
            <w:pPr>
              <w:jc w:val="center"/>
            </w:pPr>
            <w:r>
              <w:t>47,92%</w:t>
            </w:r>
          </w:p>
        </w:tc>
      </w:tr>
      <w:tr w:rsidR="008419D9" w14:paraId="3976990B" w14:textId="77777777">
        <w:trPr>
          <w:jc w:val="center"/>
        </w:trPr>
        <w:tc>
          <w:tcPr>
            <w:tcW w:w="1337" w:type="dxa"/>
            <w:shd w:val="clear" w:color="auto" w:fill="auto"/>
            <w:tcMar>
              <w:left w:w="103" w:type="dxa"/>
            </w:tcMar>
          </w:tcPr>
          <w:p w14:paraId="03596A5F" w14:textId="77777777" w:rsidR="008419D9" w:rsidRDefault="00D34F08">
            <w:pPr>
              <w:jc w:val="center"/>
            </w:pPr>
            <w:r>
              <w:t>100</w:t>
            </w:r>
          </w:p>
        </w:tc>
        <w:tc>
          <w:tcPr>
            <w:tcW w:w="1124" w:type="dxa"/>
            <w:shd w:val="clear" w:color="auto" w:fill="auto"/>
            <w:tcMar>
              <w:left w:w="103" w:type="dxa"/>
            </w:tcMar>
          </w:tcPr>
          <w:p w14:paraId="18528074" w14:textId="77777777" w:rsidR="008419D9" w:rsidRDefault="00D34F08">
            <w:pPr>
              <w:jc w:val="center"/>
            </w:pPr>
            <w:r>
              <w:t>300</w:t>
            </w:r>
          </w:p>
        </w:tc>
        <w:tc>
          <w:tcPr>
            <w:tcW w:w="1324" w:type="dxa"/>
            <w:shd w:val="clear" w:color="auto" w:fill="auto"/>
            <w:tcMar>
              <w:left w:w="103" w:type="dxa"/>
            </w:tcMar>
          </w:tcPr>
          <w:p w14:paraId="30168FA0" w14:textId="77777777" w:rsidR="008419D9" w:rsidRDefault="00D34F08">
            <w:pPr>
              <w:jc w:val="center"/>
            </w:pPr>
            <w:r>
              <w:t>120</w:t>
            </w:r>
          </w:p>
        </w:tc>
        <w:tc>
          <w:tcPr>
            <w:tcW w:w="1123" w:type="dxa"/>
            <w:shd w:val="clear" w:color="auto" w:fill="auto"/>
            <w:tcMar>
              <w:left w:w="103" w:type="dxa"/>
            </w:tcMar>
          </w:tcPr>
          <w:p w14:paraId="6C90AA6A" w14:textId="77777777" w:rsidR="008419D9" w:rsidRDefault="00D34F08">
            <w:pPr>
              <w:jc w:val="center"/>
            </w:pPr>
            <w:r>
              <w:t>10%</w:t>
            </w:r>
          </w:p>
        </w:tc>
        <w:tc>
          <w:tcPr>
            <w:tcW w:w="1030" w:type="dxa"/>
            <w:shd w:val="clear" w:color="auto" w:fill="auto"/>
            <w:tcMar>
              <w:left w:w="103" w:type="dxa"/>
            </w:tcMar>
          </w:tcPr>
          <w:p w14:paraId="04E694AE" w14:textId="77777777" w:rsidR="008419D9" w:rsidRDefault="00D34F08">
            <w:pPr>
              <w:jc w:val="center"/>
            </w:pPr>
            <w:r>
              <w:t>91,49%</w:t>
            </w:r>
          </w:p>
        </w:tc>
        <w:tc>
          <w:tcPr>
            <w:tcW w:w="1029" w:type="dxa"/>
            <w:shd w:val="clear" w:color="auto" w:fill="auto"/>
            <w:tcMar>
              <w:left w:w="103" w:type="dxa"/>
            </w:tcMar>
          </w:tcPr>
          <w:p w14:paraId="1CE2878B" w14:textId="77777777" w:rsidR="008419D9" w:rsidRDefault="00D34F08">
            <w:pPr>
              <w:jc w:val="center"/>
            </w:pPr>
            <w:r>
              <w:t>46,77%</w:t>
            </w:r>
          </w:p>
        </w:tc>
      </w:tr>
      <w:tr w:rsidR="008419D9" w14:paraId="457AC99A" w14:textId="77777777">
        <w:trPr>
          <w:jc w:val="center"/>
        </w:trPr>
        <w:tc>
          <w:tcPr>
            <w:tcW w:w="1337" w:type="dxa"/>
            <w:shd w:val="clear" w:color="auto" w:fill="auto"/>
            <w:tcMar>
              <w:left w:w="103" w:type="dxa"/>
            </w:tcMar>
          </w:tcPr>
          <w:p w14:paraId="15DA01A8" w14:textId="77777777" w:rsidR="008419D9" w:rsidRDefault="00D34F08">
            <w:pPr>
              <w:jc w:val="center"/>
            </w:pPr>
            <w:r>
              <w:t>170</w:t>
            </w:r>
          </w:p>
        </w:tc>
        <w:tc>
          <w:tcPr>
            <w:tcW w:w="1124" w:type="dxa"/>
            <w:shd w:val="clear" w:color="auto" w:fill="auto"/>
            <w:tcMar>
              <w:left w:w="103" w:type="dxa"/>
            </w:tcMar>
          </w:tcPr>
          <w:p w14:paraId="677E4885" w14:textId="77777777" w:rsidR="008419D9" w:rsidRDefault="00D34F08">
            <w:pPr>
              <w:jc w:val="center"/>
            </w:pPr>
            <w:r>
              <w:t>400</w:t>
            </w:r>
          </w:p>
        </w:tc>
        <w:tc>
          <w:tcPr>
            <w:tcW w:w="1324" w:type="dxa"/>
            <w:shd w:val="clear" w:color="auto" w:fill="auto"/>
            <w:tcMar>
              <w:left w:w="103" w:type="dxa"/>
            </w:tcMar>
          </w:tcPr>
          <w:p w14:paraId="72B102E2" w14:textId="77777777" w:rsidR="008419D9" w:rsidRDefault="00D34F08">
            <w:pPr>
              <w:jc w:val="center"/>
            </w:pPr>
            <w:r>
              <w:t>100</w:t>
            </w:r>
          </w:p>
        </w:tc>
        <w:tc>
          <w:tcPr>
            <w:tcW w:w="1123" w:type="dxa"/>
            <w:shd w:val="clear" w:color="auto" w:fill="auto"/>
            <w:tcMar>
              <w:left w:w="103" w:type="dxa"/>
            </w:tcMar>
          </w:tcPr>
          <w:p w14:paraId="0BC89FE0" w14:textId="77777777" w:rsidR="008419D9" w:rsidRDefault="00D34F08">
            <w:pPr>
              <w:jc w:val="center"/>
            </w:pPr>
            <w:r>
              <w:t>10%</w:t>
            </w:r>
          </w:p>
        </w:tc>
        <w:tc>
          <w:tcPr>
            <w:tcW w:w="1030" w:type="dxa"/>
            <w:shd w:val="clear" w:color="auto" w:fill="auto"/>
            <w:tcMar>
              <w:left w:w="103" w:type="dxa"/>
            </w:tcMar>
          </w:tcPr>
          <w:p w14:paraId="2AAA0CF3" w14:textId="77777777" w:rsidR="008419D9" w:rsidRDefault="00D34F08">
            <w:pPr>
              <w:jc w:val="center"/>
            </w:pPr>
            <w:r>
              <w:t>89,19%</w:t>
            </w:r>
          </w:p>
        </w:tc>
        <w:tc>
          <w:tcPr>
            <w:tcW w:w="1029" w:type="dxa"/>
            <w:shd w:val="clear" w:color="auto" w:fill="auto"/>
            <w:tcMar>
              <w:left w:w="103" w:type="dxa"/>
            </w:tcMar>
          </w:tcPr>
          <w:p w14:paraId="58BF7F12" w14:textId="77777777" w:rsidR="008419D9" w:rsidRDefault="00D34F08">
            <w:pPr>
              <w:jc w:val="center"/>
            </w:pPr>
            <w:r>
              <w:t>44,66%</w:t>
            </w:r>
          </w:p>
        </w:tc>
      </w:tr>
      <w:tr w:rsidR="008419D9" w14:paraId="48AC4A99" w14:textId="77777777">
        <w:trPr>
          <w:jc w:val="center"/>
        </w:trPr>
        <w:tc>
          <w:tcPr>
            <w:tcW w:w="1337" w:type="dxa"/>
            <w:shd w:val="clear" w:color="auto" w:fill="auto"/>
            <w:tcMar>
              <w:left w:w="103" w:type="dxa"/>
            </w:tcMar>
          </w:tcPr>
          <w:p w14:paraId="129500A6" w14:textId="77777777" w:rsidR="008419D9" w:rsidRDefault="00D34F08">
            <w:pPr>
              <w:jc w:val="center"/>
            </w:pPr>
            <w:r>
              <w:t>150</w:t>
            </w:r>
          </w:p>
        </w:tc>
        <w:tc>
          <w:tcPr>
            <w:tcW w:w="1124" w:type="dxa"/>
            <w:shd w:val="clear" w:color="auto" w:fill="auto"/>
            <w:tcMar>
              <w:left w:w="103" w:type="dxa"/>
            </w:tcMar>
          </w:tcPr>
          <w:p w14:paraId="7946A2C3" w14:textId="77777777" w:rsidR="008419D9" w:rsidRDefault="00D34F08">
            <w:pPr>
              <w:jc w:val="center"/>
            </w:pPr>
            <w:r>
              <w:t>300</w:t>
            </w:r>
          </w:p>
        </w:tc>
        <w:tc>
          <w:tcPr>
            <w:tcW w:w="1324" w:type="dxa"/>
            <w:shd w:val="clear" w:color="auto" w:fill="auto"/>
            <w:tcMar>
              <w:left w:w="103" w:type="dxa"/>
            </w:tcMar>
          </w:tcPr>
          <w:p w14:paraId="25DF1777" w14:textId="77777777" w:rsidR="008419D9" w:rsidRDefault="00D34F08">
            <w:pPr>
              <w:jc w:val="center"/>
            </w:pPr>
            <w:r>
              <w:t>120</w:t>
            </w:r>
          </w:p>
        </w:tc>
        <w:tc>
          <w:tcPr>
            <w:tcW w:w="1123" w:type="dxa"/>
            <w:shd w:val="clear" w:color="auto" w:fill="auto"/>
            <w:tcMar>
              <w:left w:w="103" w:type="dxa"/>
            </w:tcMar>
          </w:tcPr>
          <w:p w14:paraId="7A93F72F" w14:textId="77777777" w:rsidR="008419D9" w:rsidRDefault="00D34F08">
            <w:pPr>
              <w:jc w:val="center"/>
            </w:pPr>
            <w:r>
              <w:t>10%</w:t>
            </w:r>
          </w:p>
        </w:tc>
        <w:tc>
          <w:tcPr>
            <w:tcW w:w="1030" w:type="dxa"/>
            <w:shd w:val="clear" w:color="auto" w:fill="auto"/>
            <w:tcMar>
              <w:left w:w="103" w:type="dxa"/>
            </w:tcMar>
          </w:tcPr>
          <w:p w14:paraId="197EC6CE" w14:textId="77777777" w:rsidR="008419D9" w:rsidRDefault="00D34F08">
            <w:pPr>
              <w:jc w:val="center"/>
            </w:pPr>
            <w:r>
              <w:t>91,55%</w:t>
            </w:r>
          </w:p>
        </w:tc>
        <w:tc>
          <w:tcPr>
            <w:tcW w:w="1029" w:type="dxa"/>
            <w:shd w:val="clear" w:color="auto" w:fill="auto"/>
            <w:tcMar>
              <w:left w:w="103" w:type="dxa"/>
            </w:tcMar>
          </w:tcPr>
          <w:p w14:paraId="2F9D82B6" w14:textId="77777777" w:rsidR="008419D9" w:rsidRDefault="00D34F08">
            <w:pPr>
              <w:jc w:val="center"/>
            </w:pPr>
            <w:r>
              <w:t>44,54%</w:t>
            </w:r>
          </w:p>
        </w:tc>
      </w:tr>
      <w:tr w:rsidR="008419D9" w14:paraId="1BC8B045" w14:textId="77777777">
        <w:trPr>
          <w:jc w:val="center"/>
        </w:trPr>
        <w:tc>
          <w:tcPr>
            <w:tcW w:w="1337" w:type="dxa"/>
            <w:shd w:val="clear" w:color="auto" w:fill="auto"/>
            <w:tcMar>
              <w:left w:w="103" w:type="dxa"/>
            </w:tcMar>
          </w:tcPr>
          <w:p w14:paraId="14B69831" w14:textId="77777777" w:rsidR="008419D9" w:rsidRDefault="00D34F08">
            <w:pPr>
              <w:jc w:val="center"/>
            </w:pPr>
            <w:r>
              <w:t>130</w:t>
            </w:r>
          </w:p>
        </w:tc>
        <w:tc>
          <w:tcPr>
            <w:tcW w:w="1124" w:type="dxa"/>
            <w:shd w:val="clear" w:color="auto" w:fill="auto"/>
            <w:tcMar>
              <w:left w:w="103" w:type="dxa"/>
            </w:tcMar>
          </w:tcPr>
          <w:p w14:paraId="3BF943A7" w14:textId="77777777" w:rsidR="008419D9" w:rsidRDefault="00D34F08">
            <w:pPr>
              <w:jc w:val="center"/>
            </w:pPr>
            <w:r>
              <w:t>150</w:t>
            </w:r>
          </w:p>
        </w:tc>
        <w:tc>
          <w:tcPr>
            <w:tcW w:w="1324" w:type="dxa"/>
            <w:shd w:val="clear" w:color="auto" w:fill="auto"/>
            <w:tcMar>
              <w:left w:w="103" w:type="dxa"/>
            </w:tcMar>
          </w:tcPr>
          <w:p w14:paraId="64A52BD1" w14:textId="77777777" w:rsidR="008419D9" w:rsidRDefault="00D34F08">
            <w:pPr>
              <w:jc w:val="center"/>
            </w:pPr>
            <w:r>
              <w:t>120</w:t>
            </w:r>
          </w:p>
        </w:tc>
        <w:tc>
          <w:tcPr>
            <w:tcW w:w="1123" w:type="dxa"/>
            <w:shd w:val="clear" w:color="auto" w:fill="auto"/>
            <w:tcMar>
              <w:left w:w="103" w:type="dxa"/>
            </w:tcMar>
          </w:tcPr>
          <w:p w14:paraId="2F8EDC13" w14:textId="77777777" w:rsidR="008419D9" w:rsidRDefault="00D34F08">
            <w:pPr>
              <w:jc w:val="center"/>
            </w:pPr>
            <w:r>
              <w:t>10%</w:t>
            </w:r>
          </w:p>
        </w:tc>
        <w:tc>
          <w:tcPr>
            <w:tcW w:w="1030" w:type="dxa"/>
            <w:shd w:val="clear" w:color="auto" w:fill="auto"/>
            <w:tcMar>
              <w:left w:w="103" w:type="dxa"/>
            </w:tcMar>
          </w:tcPr>
          <w:p w14:paraId="169D9501" w14:textId="77777777" w:rsidR="008419D9" w:rsidRDefault="00D34F08">
            <w:pPr>
              <w:jc w:val="center"/>
            </w:pPr>
            <w:r>
              <w:t>91,24%</w:t>
            </w:r>
          </w:p>
        </w:tc>
        <w:tc>
          <w:tcPr>
            <w:tcW w:w="1029" w:type="dxa"/>
            <w:shd w:val="clear" w:color="auto" w:fill="auto"/>
            <w:tcMar>
              <w:left w:w="103" w:type="dxa"/>
            </w:tcMar>
          </w:tcPr>
          <w:p w14:paraId="366A0182" w14:textId="77777777" w:rsidR="008419D9" w:rsidRDefault="00D34F08">
            <w:pPr>
              <w:jc w:val="center"/>
            </w:pPr>
            <w:r>
              <w:t>43,95%</w:t>
            </w:r>
          </w:p>
        </w:tc>
      </w:tr>
      <w:tr w:rsidR="008419D9" w14:paraId="4F02A92A" w14:textId="77777777">
        <w:trPr>
          <w:jc w:val="center"/>
        </w:trPr>
        <w:tc>
          <w:tcPr>
            <w:tcW w:w="1337" w:type="dxa"/>
            <w:shd w:val="clear" w:color="auto" w:fill="auto"/>
            <w:tcMar>
              <w:left w:w="103" w:type="dxa"/>
            </w:tcMar>
          </w:tcPr>
          <w:p w14:paraId="7D1F0AF3" w14:textId="77777777" w:rsidR="008419D9" w:rsidRDefault="00D34F08">
            <w:pPr>
              <w:jc w:val="center"/>
            </w:pPr>
            <w:r>
              <w:t>80</w:t>
            </w:r>
          </w:p>
        </w:tc>
        <w:tc>
          <w:tcPr>
            <w:tcW w:w="1124" w:type="dxa"/>
            <w:shd w:val="clear" w:color="auto" w:fill="auto"/>
            <w:tcMar>
              <w:left w:w="103" w:type="dxa"/>
            </w:tcMar>
          </w:tcPr>
          <w:p w14:paraId="2AF3FBD9" w14:textId="77777777" w:rsidR="008419D9" w:rsidRDefault="00D34F08">
            <w:pPr>
              <w:jc w:val="center"/>
            </w:pPr>
            <w:r>
              <w:t>300</w:t>
            </w:r>
          </w:p>
        </w:tc>
        <w:tc>
          <w:tcPr>
            <w:tcW w:w="1324" w:type="dxa"/>
            <w:shd w:val="clear" w:color="auto" w:fill="auto"/>
            <w:tcMar>
              <w:left w:w="103" w:type="dxa"/>
            </w:tcMar>
          </w:tcPr>
          <w:p w14:paraId="6D117923" w14:textId="77777777" w:rsidR="008419D9" w:rsidRDefault="00D34F08">
            <w:pPr>
              <w:jc w:val="center"/>
            </w:pPr>
            <w:r>
              <w:t>100</w:t>
            </w:r>
          </w:p>
        </w:tc>
        <w:tc>
          <w:tcPr>
            <w:tcW w:w="1123" w:type="dxa"/>
            <w:shd w:val="clear" w:color="auto" w:fill="auto"/>
            <w:tcMar>
              <w:left w:w="103" w:type="dxa"/>
            </w:tcMar>
          </w:tcPr>
          <w:p w14:paraId="52613497" w14:textId="77777777" w:rsidR="008419D9" w:rsidRDefault="00D34F08">
            <w:pPr>
              <w:jc w:val="center"/>
            </w:pPr>
            <w:r>
              <w:t>10%</w:t>
            </w:r>
          </w:p>
        </w:tc>
        <w:tc>
          <w:tcPr>
            <w:tcW w:w="1030" w:type="dxa"/>
            <w:shd w:val="clear" w:color="auto" w:fill="auto"/>
            <w:tcMar>
              <w:left w:w="103" w:type="dxa"/>
            </w:tcMar>
          </w:tcPr>
          <w:p w14:paraId="762B6EE0" w14:textId="77777777" w:rsidR="008419D9" w:rsidRDefault="00D34F08">
            <w:pPr>
              <w:jc w:val="center"/>
            </w:pPr>
            <w:r>
              <w:t>89,79%</w:t>
            </w:r>
          </w:p>
        </w:tc>
        <w:tc>
          <w:tcPr>
            <w:tcW w:w="1029" w:type="dxa"/>
            <w:shd w:val="clear" w:color="auto" w:fill="auto"/>
            <w:tcMar>
              <w:left w:w="103" w:type="dxa"/>
            </w:tcMar>
          </w:tcPr>
          <w:p w14:paraId="7B498866" w14:textId="77777777" w:rsidR="008419D9" w:rsidRDefault="00D34F08">
            <w:pPr>
              <w:jc w:val="center"/>
            </w:pPr>
            <w:r>
              <w:t>43,95%</w:t>
            </w:r>
          </w:p>
        </w:tc>
      </w:tr>
      <w:tr w:rsidR="008419D9" w14:paraId="2D53E248" w14:textId="77777777">
        <w:trPr>
          <w:jc w:val="center"/>
        </w:trPr>
        <w:tc>
          <w:tcPr>
            <w:tcW w:w="1337" w:type="dxa"/>
            <w:shd w:val="clear" w:color="auto" w:fill="auto"/>
            <w:tcMar>
              <w:left w:w="103" w:type="dxa"/>
            </w:tcMar>
          </w:tcPr>
          <w:p w14:paraId="342090B1" w14:textId="77777777" w:rsidR="008419D9" w:rsidRDefault="00D34F08">
            <w:pPr>
              <w:jc w:val="center"/>
            </w:pPr>
            <w:r>
              <w:t>80</w:t>
            </w:r>
          </w:p>
        </w:tc>
        <w:tc>
          <w:tcPr>
            <w:tcW w:w="1124" w:type="dxa"/>
            <w:shd w:val="clear" w:color="auto" w:fill="auto"/>
            <w:tcMar>
              <w:left w:w="103" w:type="dxa"/>
            </w:tcMar>
          </w:tcPr>
          <w:p w14:paraId="605BA75F" w14:textId="77777777" w:rsidR="008419D9" w:rsidRDefault="00D34F08">
            <w:pPr>
              <w:jc w:val="center"/>
            </w:pPr>
            <w:r>
              <w:t>300</w:t>
            </w:r>
          </w:p>
        </w:tc>
        <w:tc>
          <w:tcPr>
            <w:tcW w:w="1324" w:type="dxa"/>
            <w:shd w:val="clear" w:color="auto" w:fill="auto"/>
            <w:tcMar>
              <w:left w:w="103" w:type="dxa"/>
            </w:tcMar>
          </w:tcPr>
          <w:p w14:paraId="3730D5E2" w14:textId="77777777" w:rsidR="008419D9" w:rsidRDefault="00D34F08">
            <w:pPr>
              <w:jc w:val="center"/>
            </w:pPr>
            <w:r>
              <w:t>120</w:t>
            </w:r>
          </w:p>
        </w:tc>
        <w:tc>
          <w:tcPr>
            <w:tcW w:w="1123" w:type="dxa"/>
            <w:shd w:val="clear" w:color="auto" w:fill="auto"/>
            <w:tcMar>
              <w:left w:w="103" w:type="dxa"/>
            </w:tcMar>
          </w:tcPr>
          <w:p w14:paraId="678A07EE" w14:textId="77777777" w:rsidR="008419D9" w:rsidRDefault="00D34F08">
            <w:pPr>
              <w:jc w:val="center"/>
            </w:pPr>
            <w:r>
              <w:t>20%</w:t>
            </w:r>
          </w:p>
        </w:tc>
        <w:tc>
          <w:tcPr>
            <w:tcW w:w="1030" w:type="dxa"/>
            <w:shd w:val="clear" w:color="auto" w:fill="auto"/>
            <w:tcMar>
              <w:left w:w="103" w:type="dxa"/>
            </w:tcMar>
          </w:tcPr>
          <w:p w14:paraId="355F2495" w14:textId="77777777" w:rsidR="008419D9" w:rsidRDefault="00D34F08">
            <w:pPr>
              <w:jc w:val="center"/>
            </w:pPr>
            <w:r>
              <w:t>90,46%</w:t>
            </w:r>
          </w:p>
        </w:tc>
        <w:tc>
          <w:tcPr>
            <w:tcW w:w="1029" w:type="dxa"/>
            <w:shd w:val="clear" w:color="auto" w:fill="auto"/>
            <w:tcMar>
              <w:left w:w="103" w:type="dxa"/>
            </w:tcMar>
          </w:tcPr>
          <w:p w14:paraId="1E0B29EB" w14:textId="77777777" w:rsidR="008419D9" w:rsidRDefault="00D34F08">
            <w:pPr>
              <w:jc w:val="center"/>
            </w:pPr>
            <w:r>
              <w:t>43,82%</w:t>
            </w:r>
          </w:p>
        </w:tc>
      </w:tr>
      <w:tr w:rsidR="008419D9" w14:paraId="3D845C4A" w14:textId="77777777">
        <w:trPr>
          <w:jc w:val="center"/>
        </w:trPr>
        <w:tc>
          <w:tcPr>
            <w:tcW w:w="1337" w:type="dxa"/>
            <w:shd w:val="clear" w:color="auto" w:fill="auto"/>
            <w:tcMar>
              <w:left w:w="103" w:type="dxa"/>
            </w:tcMar>
          </w:tcPr>
          <w:p w14:paraId="061CA9B2" w14:textId="77777777" w:rsidR="008419D9" w:rsidRDefault="00D34F08">
            <w:pPr>
              <w:jc w:val="center"/>
            </w:pPr>
            <w:r>
              <w:t>160</w:t>
            </w:r>
          </w:p>
        </w:tc>
        <w:tc>
          <w:tcPr>
            <w:tcW w:w="1124" w:type="dxa"/>
            <w:shd w:val="clear" w:color="auto" w:fill="auto"/>
            <w:tcMar>
              <w:left w:w="103" w:type="dxa"/>
            </w:tcMar>
          </w:tcPr>
          <w:p w14:paraId="14A6B45C" w14:textId="77777777" w:rsidR="008419D9" w:rsidRDefault="00D34F08">
            <w:pPr>
              <w:jc w:val="center"/>
            </w:pPr>
            <w:r>
              <w:t>400</w:t>
            </w:r>
          </w:p>
        </w:tc>
        <w:tc>
          <w:tcPr>
            <w:tcW w:w="1324" w:type="dxa"/>
            <w:shd w:val="clear" w:color="auto" w:fill="auto"/>
            <w:tcMar>
              <w:left w:w="103" w:type="dxa"/>
            </w:tcMar>
          </w:tcPr>
          <w:p w14:paraId="5A61E4B8" w14:textId="77777777" w:rsidR="008419D9" w:rsidRDefault="00D34F08">
            <w:pPr>
              <w:jc w:val="center"/>
            </w:pPr>
            <w:r>
              <w:t>120</w:t>
            </w:r>
          </w:p>
        </w:tc>
        <w:tc>
          <w:tcPr>
            <w:tcW w:w="1123" w:type="dxa"/>
            <w:shd w:val="clear" w:color="auto" w:fill="auto"/>
            <w:tcMar>
              <w:left w:w="103" w:type="dxa"/>
            </w:tcMar>
          </w:tcPr>
          <w:p w14:paraId="789042A1" w14:textId="77777777" w:rsidR="008419D9" w:rsidRDefault="00D34F08">
            <w:pPr>
              <w:jc w:val="center"/>
            </w:pPr>
            <w:r>
              <w:t>10%</w:t>
            </w:r>
          </w:p>
        </w:tc>
        <w:tc>
          <w:tcPr>
            <w:tcW w:w="1030" w:type="dxa"/>
            <w:shd w:val="clear" w:color="auto" w:fill="auto"/>
            <w:tcMar>
              <w:left w:w="103" w:type="dxa"/>
            </w:tcMar>
          </w:tcPr>
          <w:p w14:paraId="515907E2" w14:textId="77777777" w:rsidR="008419D9" w:rsidRDefault="00D34F08">
            <w:pPr>
              <w:jc w:val="center"/>
            </w:pPr>
            <w:r>
              <w:t>91,24%</w:t>
            </w:r>
          </w:p>
        </w:tc>
        <w:tc>
          <w:tcPr>
            <w:tcW w:w="1029" w:type="dxa"/>
            <w:shd w:val="clear" w:color="auto" w:fill="auto"/>
            <w:tcMar>
              <w:left w:w="103" w:type="dxa"/>
            </w:tcMar>
          </w:tcPr>
          <w:p w14:paraId="5F904A6F" w14:textId="77777777" w:rsidR="008419D9" w:rsidRDefault="00D34F08">
            <w:pPr>
              <w:jc w:val="center"/>
            </w:pPr>
            <w:r>
              <w:t>43,14%</w:t>
            </w:r>
          </w:p>
        </w:tc>
      </w:tr>
      <w:tr w:rsidR="008419D9" w14:paraId="3952F9C6" w14:textId="77777777">
        <w:trPr>
          <w:jc w:val="center"/>
        </w:trPr>
        <w:tc>
          <w:tcPr>
            <w:tcW w:w="1337" w:type="dxa"/>
            <w:shd w:val="clear" w:color="auto" w:fill="auto"/>
            <w:tcMar>
              <w:left w:w="103" w:type="dxa"/>
            </w:tcMar>
          </w:tcPr>
          <w:p w14:paraId="19D5662A" w14:textId="77777777" w:rsidR="008419D9" w:rsidRDefault="00D34F08">
            <w:pPr>
              <w:jc w:val="center"/>
            </w:pPr>
            <w:r>
              <w:t>80</w:t>
            </w:r>
          </w:p>
        </w:tc>
        <w:tc>
          <w:tcPr>
            <w:tcW w:w="1124" w:type="dxa"/>
            <w:shd w:val="clear" w:color="auto" w:fill="auto"/>
            <w:tcMar>
              <w:left w:w="103" w:type="dxa"/>
            </w:tcMar>
          </w:tcPr>
          <w:p w14:paraId="2ABD2696" w14:textId="77777777" w:rsidR="008419D9" w:rsidRDefault="00D34F08">
            <w:pPr>
              <w:jc w:val="center"/>
            </w:pPr>
            <w:r>
              <w:t>350</w:t>
            </w:r>
          </w:p>
        </w:tc>
        <w:tc>
          <w:tcPr>
            <w:tcW w:w="1324" w:type="dxa"/>
            <w:shd w:val="clear" w:color="auto" w:fill="auto"/>
            <w:tcMar>
              <w:left w:w="103" w:type="dxa"/>
            </w:tcMar>
          </w:tcPr>
          <w:p w14:paraId="357E0D5A" w14:textId="77777777" w:rsidR="008419D9" w:rsidRDefault="00D34F08">
            <w:pPr>
              <w:jc w:val="center"/>
            </w:pPr>
            <w:r>
              <w:t>120</w:t>
            </w:r>
          </w:p>
        </w:tc>
        <w:tc>
          <w:tcPr>
            <w:tcW w:w="1123" w:type="dxa"/>
            <w:shd w:val="clear" w:color="auto" w:fill="auto"/>
            <w:tcMar>
              <w:left w:w="103" w:type="dxa"/>
            </w:tcMar>
          </w:tcPr>
          <w:p w14:paraId="3FD30CC3" w14:textId="77777777" w:rsidR="008419D9" w:rsidRDefault="00D34F08">
            <w:pPr>
              <w:jc w:val="center"/>
            </w:pPr>
            <w:r>
              <w:t>20%</w:t>
            </w:r>
          </w:p>
        </w:tc>
        <w:tc>
          <w:tcPr>
            <w:tcW w:w="1030" w:type="dxa"/>
            <w:shd w:val="clear" w:color="auto" w:fill="auto"/>
            <w:tcMar>
              <w:left w:w="103" w:type="dxa"/>
            </w:tcMar>
          </w:tcPr>
          <w:p w14:paraId="1E9D713B" w14:textId="77777777" w:rsidR="008419D9" w:rsidRDefault="00D34F08">
            <w:pPr>
              <w:jc w:val="center"/>
            </w:pPr>
            <w:r>
              <w:t>91,49%</w:t>
            </w:r>
          </w:p>
        </w:tc>
        <w:tc>
          <w:tcPr>
            <w:tcW w:w="1029" w:type="dxa"/>
            <w:shd w:val="clear" w:color="auto" w:fill="auto"/>
            <w:tcMar>
              <w:left w:w="103" w:type="dxa"/>
            </w:tcMar>
          </w:tcPr>
          <w:p w14:paraId="190D967D" w14:textId="77777777" w:rsidR="008419D9" w:rsidRDefault="00D34F08">
            <w:pPr>
              <w:jc w:val="center"/>
            </w:pPr>
            <w:r>
              <w:t>42,88%</w:t>
            </w:r>
          </w:p>
        </w:tc>
      </w:tr>
      <w:tr w:rsidR="008419D9" w14:paraId="5FDFD7CD" w14:textId="77777777">
        <w:trPr>
          <w:jc w:val="center"/>
        </w:trPr>
        <w:tc>
          <w:tcPr>
            <w:tcW w:w="1337" w:type="dxa"/>
            <w:shd w:val="clear" w:color="auto" w:fill="auto"/>
            <w:tcMar>
              <w:left w:w="103" w:type="dxa"/>
            </w:tcMar>
          </w:tcPr>
          <w:p w14:paraId="3F44FBE5" w14:textId="77777777" w:rsidR="008419D9" w:rsidRDefault="00D34F08">
            <w:pPr>
              <w:jc w:val="center"/>
            </w:pPr>
            <w:r>
              <w:t>80</w:t>
            </w:r>
          </w:p>
        </w:tc>
        <w:tc>
          <w:tcPr>
            <w:tcW w:w="1124" w:type="dxa"/>
            <w:shd w:val="clear" w:color="auto" w:fill="auto"/>
            <w:tcMar>
              <w:left w:w="103" w:type="dxa"/>
            </w:tcMar>
          </w:tcPr>
          <w:p w14:paraId="5480474C" w14:textId="77777777" w:rsidR="008419D9" w:rsidRDefault="00D34F08">
            <w:pPr>
              <w:jc w:val="center"/>
            </w:pPr>
            <w:r>
              <w:t>100</w:t>
            </w:r>
          </w:p>
        </w:tc>
        <w:tc>
          <w:tcPr>
            <w:tcW w:w="1324" w:type="dxa"/>
            <w:shd w:val="clear" w:color="auto" w:fill="auto"/>
            <w:tcMar>
              <w:left w:w="103" w:type="dxa"/>
            </w:tcMar>
          </w:tcPr>
          <w:p w14:paraId="583C16E9" w14:textId="77777777" w:rsidR="008419D9" w:rsidRDefault="00D34F08">
            <w:pPr>
              <w:jc w:val="center"/>
            </w:pPr>
            <w:r>
              <w:t>120</w:t>
            </w:r>
          </w:p>
        </w:tc>
        <w:tc>
          <w:tcPr>
            <w:tcW w:w="1123" w:type="dxa"/>
            <w:shd w:val="clear" w:color="auto" w:fill="auto"/>
            <w:tcMar>
              <w:left w:w="103" w:type="dxa"/>
            </w:tcMar>
          </w:tcPr>
          <w:p w14:paraId="1447BC7E" w14:textId="77777777" w:rsidR="008419D9" w:rsidRDefault="00D34F08">
            <w:pPr>
              <w:jc w:val="center"/>
            </w:pPr>
            <w:r>
              <w:t>20%</w:t>
            </w:r>
          </w:p>
        </w:tc>
        <w:tc>
          <w:tcPr>
            <w:tcW w:w="1030" w:type="dxa"/>
            <w:shd w:val="clear" w:color="auto" w:fill="auto"/>
            <w:tcMar>
              <w:left w:w="103" w:type="dxa"/>
            </w:tcMar>
          </w:tcPr>
          <w:p w14:paraId="1F16EB11" w14:textId="77777777" w:rsidR="008419D9" w:rsidRDefault="00D34F08">
            <w:pPr>
              <w:jc w:val="center"/>
            </w:pPr>
            <w:r>
              <w:t>89,98%</w:t>
            </w:r>
          </w:p>
        </w:tc>
        <w:tc>
          <w:tcPr>
            <w:tcW w:w="1029" w:type="dxa"/>
            <w:shd w:val="clear" w:color="auto" w:fill="auto"/>
            <w:tcMar>
              <w:left w:w="103" w:type="dxa"/>
            </w:tcMar>
          </w:tcPr>
          <w:p w14:paraId="4D44B4FB" w14:textId="77777777" w:rsidR="008419D9" w:rsidRDefault="00D34F08">
            <w:pPr>
              <w:jc w:val="center"/>
            </w:pPr>
            <w:r>
              <w:t>42,67%</w:t>
            </w:r>
          </w:p>
        </w:tc>
      </w:tr>
      <w:tr w:rsidR="008419D9" w14:paraId="2941F335" w14:textId="77777777">
        <w:trPr>
          <w:jc w:val="center"/>
        </w:trPr>
        <w:tc>
          <w:tcPr>
            <w:tcW w:w="1337" w:type="dxa"/>
            <w:shd w:val="clear" w:color="auto" w:fill="auto"/>
            <w:tcMar>
              <w:left w:w="103" w:type="dxa"/>
            </w:tcMar>
          </w:tcPr>
          <w:p w14:paraId="2966AC6A" w14:textId="77777777" w:rsidR="008419D9" w:rsidRDefault="00D34F08">
            <w:pPr>
              <w:jc w:val="center"/>
            </w:pPr>
            <w:r>
              <w:t>100</w:t>
            </w:r>
          </w:p>
        </w:tc>
        <w:tc>
          <w:tcPr>
            <w:tcW w:w="1124" w:type="dxa"/>
            <w:shd w:val="clear" w:color="auto" w:fill="auto"/>
            <w:tcMar>
              <w:left w:w="103" w:type="dxa"/>
            </w:tcMar>
          </w:tcPr>
          <w:p w14:paraId="62F12949" w14:textId="77777777" w:rsidR="008419D9" w:rsidRDefault="00D34F08">
            <w:pPr>
              <w:jc w:val="center"/>
            </w:pPr>
            <w:r>
              <w:t>200</w:t>
            </w:r>
          </w:p>
        </w:tc>
        <w:tc>
          <w:tcPr>
            <w:tcW w:w="1324" w:type="dxa"/>
            <w:shd w:val="clear" w:color="auto" w:fill="auto"/>
            <w:tcMar>
              <w:left w:w="103" w:type="dxa"/>
            </w:tcMar>
          </w:tcPr>
          <w:p w14:paraId="58C9B9FF" w14:textId="77777777" w:rsidR="008419D9" w:rsidRDefault="00D34F08">
            <w:pPr>
              <w:jc w:val="center"/>
            </w:pPr>
            <w:r>
              <w:t>160</w:t>
            </w:r>
          </w:p>
        </w:tc>
        <w:tc>
          <w:tcPr>
            <w:tcW w:w="1123" w:type="dxa"/>
            <w:shd w:val="clear" w:color="auto" w:fill="auto"/>
            <w:tcMar>
              <w:left w:w="103" w:type="dxa"/>
            </w:tcMar>
          </w:tcPr>
          <w:p w14:paraId="4DF15BBB" w14:textId="77777777" w:rsidR="008419D9" w:rsidRDefault="00D34F08">
            <w:pPr>
              <w:jc w:val="center"/>
            </w:pPr>
            <w:r>
              <w:t>30%</w:t>
            </w:r>
          </w:p>
        </w:tc>
        <w:tc>
          <w:tcPr>
            <w:tcW w:w="1030" w:type="dxa"/>
            <w:shd w:val="clear" w:color="auto" w:fill="auto"/>
            <w:tcMar>
              <w:left w:w="103" w:type="dxa"/>
            </w:tcMar>
          </w:tcPr>
          <w:p w14:paraId="3F58E495" w14:textId="77777777" w:rsidR="008419D9" w:rsidRDefault="00D34F08">
            <w:pPr>
              <w:jc w:val="center"/>
            </w:pPr>
            <w:r>
              <w:t>90,52%</w:t>
            </w:r>
          </w:p>
        </w:tc>
        <w:tc>
          <w:tcPr>
            <w:tcW w:w="1029" w:type="dxa"/>
            <w:shd w:val="clear" w:color="auto" w:fill="auto"/>
            <w:tcMar>
              <w:left w:w="103" w:type="dxa"/>
            </w:tcMar>
          </w:tcPr>
          <w:p w14:paraId="50460530" w14:textId="77777777" w:rsidR="008419D9" w:rsidRDefault="00D34F08">
            <w:pPr>
              <w:jc w:val="center"/>
            </w:pPr>
            <w:r>
              <w:t>42,65%</w:t>
            </w:r>
          </w:p>
        </w:tc>
      </w:tr>
      <w:tr w:rsidR="008419D9" w14:paraId="38D44497" w14:textId="77777777">
        <w:trPr>
          <w:jc w:val="center"/>
        </w:trPr>
        <w:tc>
          <w:tcPr>
            <w:tcW w:w="1337" w:type="dxa"/>
            <w:shd w:val="clear" w:color="auto" w:fill="auto"/>
            <w:tcMar>
              <w:left w:w="103" w:type="dxa"/>
            </w:tcMar>
          </w:tcPr>
          <w:p w14:paraId="621BF9E4" w14:textId="77777777" w:rsidR="008419D9" w:rsidRDefault="00D34F08">
            <w:pPr>
              <w:jc w:val="center"/>
            </w:pPr>
            <w:r>
              <w:t>100</w:t>
            </w:r>
          </w:p>
        </w:tc>
        <w:tc>
          <w:tcPr>
            <w:tcW w:w="1124" w:type="dxa"/>
            <w:shd w:val="clear" w:color="auto" w:fill="auto"/>
            <w:tcMar>
              <w:left w:w="103" w:type="dxa"/>
            </w:tcMar>
          </w:tcPr>
          <w:p w14:paraId="664E7E29" w14:textId="77777777" w:rsidR="008419D9" w:rsidRDefault="00D34F08">
            <w:pPr>
              <w:jc w:val="center"/>
            </w:pPr>
            <w:r>
              <w:t>150</w:t>
            </w:r>
          </w:p>
        </w:tc>
        <w:tc>
          <w:tcPr>
            <w:tcW w:w="1324" w:type="dxa"/>
            <w:shd w:val="clear" w:color="auto" w:fill="auto"/>
            <w:tcMar>
              <w:left w:w="103" w:type="dxa"/>
            </w:tcMar>
          </w:tcPr>
          <w:p w14:paraId="6C4ADF08" w14:textId="77777777" w:rsidR="008419D9" w:rsidRDefault="00D34F08">
            <w:pPr>
              <w:jc w:val="center"/>
            </w:pPr>
            <w:r>
              <w:t>100</w:t>
            </w:r>
          </w:p>
        </w:tc>
        <w:tc>
          <w:tcPr>
            <w:tcW w:w="1123" w:type="dxa"/>
            <w:shd w:val="clear" w:color="auto" w:fill="auto"/>
            <w:tcMar>
              <w:left w:w="103" w:type="dxa"/>
            </w:tcMar>
          </w:tcPr>
          <w:p w14:paraId="0F5B2494" w14:textId="77777777" w:rsidR="008419D9" w:rsidRDefault="00D34F08">
            <w:pPr>
              <w:jc w:val="center"/>
            </w:pPr>
            <w:r>
              <w:t>10%</w:t>
            </w:r>
          </w:p>
        </w:tc>
        <w:tc>
          <w:tcPr>
            <w:tcW w:w="1030" w:type="dxa"/>
            <w:shd w:val="clear" w:color="auto" w:fill="auto"/>
            <w:tcMar>
              <w:left w:w="103" w:type="dxa"/>
            </w:tcMar>
          </w:tcPr>
          <w:p w14:paraId="3697002F" w14:textId="77777777" w:rsidR="008419D9" w:rsidRDefault="00D34F08">
            <w:pPr>
              <w:jc w:val="center"/>
            </w:pPr>
            <w:r>
              <w:t>90,1%</w:t>
            </w:r>
          </w:p>
        </w:tc>
        <w:tc>
          <w:tcPr>
            <w:tcW w:w="1029" w:type="dxa"/>
            <w:shd w:val="clear" w:color="auto" w:fill="auto"/>
            <w:tcMar>
              <w:left w:w="103" w:type="dxa"/>
            </w:tcMar>
          </w:tcPr>
          <w:p w14:paraId="59EECA50" w14:textId="77777777" w:rsidR="008419D9" w:rsidRDefault="00D34F08">
            <w:pPr>
              <w:jc w:val="center"/>
            </w:pPr>
            <w:r>
              <w:t>42,65%</w:t>
            </w:r>
          </w:p>
        </w:tc>
      </w:tr>
      <w:tr w:rsidR="008419D9" w14:paraId="1F3BEB41" w14:textId="77777777">
        <w:trPr>
          <w:jc w:val="center"/>
        </w:trPr>
        <w:tc>
          <w:tcPr>
            <w:tcW w:w="1337" w:type="dxa"/>
            <w:shd w:val="clear" w:color="auto" w:fill="auto"/>
            <w:tcMar>
              <w:left w:w="103" w:type="dxa"/>
            </w:tcMar>
          </w:tcPr>
          <w:p w14:paraId="4258336A" w14:textId="77777777" w:rsidR="008419D9" w:rsidRDefault="00D34F08">
            <w:pPr>
              <w:jc w:val="center"/>
            </w:pPr>
            <w:r>
              <w:t>200</w:t>
            </w:r>
          </w:p>
        </w:tc>
        <w:tc>
          <w:tcPr>
            <w:tcW w:w="1124" w:type="dxa"/>
            <w:shd w:val="clear" w:color="auto" w:fill="auto"/>
            <w:tcMar>
              <w:left w:w="103" w:type="dxa"/>
            </w:tcMar>
          </w:tcPr>
          <w:p w14:paraId="4CB94C30" w14:textId="77777777" w:rsidR="008419D9" w:rsidRDefault="00D34F08">
            <w:pPr>
              <w:jc w:val="center"/>
            </w:pPr>
            <w:r>
              <w:t>400</w:t>
            </w:r>
          </w:p>
        </w:tc>
        <w:tc>
          <w:tcPr>
            <w:tcW w:w="1324" w:type="dxa"/>
            <w:shd w:val="clear" w:color="auto" w:fill="auto"/>
            <w:tcMar>
              <w:left w:w="103" w:type="dxa"/>
            </w:tcMar>
          </w:tcPr>
          <w:p w14:paraId="7BACAFBD" w14:textId="77777777" w:rsidR="008419D9" w:rsidRDefault="00D34F08">
            <w:pPr>
              <w:jc w:val="center"/>
            </w:pPr>
            <w:r>
              <w:t>140</w:t>
            </w:r>
          </w:p>
        </w:tc>
        <w:tc>
          <w:tcPr>
            <w:tcW w:w="1123" w:type="dxa"/>
            <w:shd w:val="clear" w:color="auto" w:fill="auto"/>
            <w:tcMar>
              <w:left w:w="103" w:type="dxa"/>
            </w:tcMar>
          </w:tcPr>
          <w:p w14:paraId="2ADEF1DA" w14:textId="77777777" w:rsidR="008419D9" w:rsidRDefault="00D34F08">
            <w:pPr>
              <w:jc w:val="center"/>
            </w:pPr>
            <w:r>
              <w:t>40%</w:t>
            </w:r>
          </w:p>
        </w:tc>
        <w:tc>
          <w:tcPr>
            <w:tcW w:w="1030" w:type="dxa"/>
            <w:shd w:val="clear" w:color="auto" w:fill="auto"/>
            <w:tcMar>
              <w:left w:w="103" w:type="dxa"/>
            </w:tcMar>
          </w:tcPr>
          <w:p w14:paraId="45F10C57" w14:textId="77777777" w:rsidR="008419D9" w:rsidRDefault="00D34F08">
            <w:pPr>
              <w:jc w:val="center"/>
            </w:pPr>
            <w:r>
              <w:t>90,04%</w:t>
            </w:r>
          </w:p>
        </w:tc>
        <w:tc>
          <w:tcPr>
            <w:tcW w:w="1029" w:type="dxa"/>
            <w:shd w:val="clear" w:color="auto" w:fill="auto"/>
            <w:tcMar>
              <w:left w:w="103" w:type="dxa"/>
            </w:tcMar>
          </w:tcPr>
          <w:p w14:paraId="4B733EC5" w14:textId="77777777" w:rsidR="008419D9" w:rsidRDefault="00D34F08">
            <w:pPr>
              <w:jc w:val="center"/>
            </w:pPr>
            <w:r>
              <w:t>42,41%</w:t>
            </w:r>
          </w:p>
        </w:tc>
      </w:tr>
      <w:tr w:rsidR="008419D9" w14:paraId="206BC6F1" w14:textId="77777777">
        <w:trPr>
          <w:jc w:val="center"/>
        </w:trPr>
        <w:tc>
          <w:tcPr>
            <w:tcW w:w="1337" w:type="dxa"/>
            <w:shd w:val="clear" w:color="auto" w:fill="auto"/>
            <w:tcMar>
              <w:left w:w="103" w:type="dxa"/>
            </w:tcMar>
          </w:tcPr>
          <w:p w14:paraId="58BCCE5D" w14:textId="77777777" w:rsidR="008419D9" w:rsidRDefault="00D34F08">
            <w:pPr>
              <w:jc w:val="center"/>
            </w:pPr>
            <w:r>
              <w:t>90</w:t>
            </w:r>
          </w:p>
        </w:tc>
        <w:tc>
          <w:tcPr>
            <w:tcW w:w="1124" w:type="dxa"/>
            <w:shd w:val="clear" w:color="auto" w:fill="auto"/>
            <w:tcMar>
              <w:left w:w="103" w:type="dxa"/>
            </w:tcMar>
          </w:tcPr>
          <w:p w14:paraId="5E45B700" w14:textId="77777777" w:rsidR="008419D9" w:rsidRDefault="00D34F08">
            <w:pPr>
              <w:jc w:val="center"/>
            </w:pPr>
            <w:r>
              <w:t>250</w:t>
            </w:r>
          </w:p>
        </w:tc>
        <w:tc>
          <w:tcPr>
            <w:tcW w:w="1324" w:type="dxa"/>
            <w:shd w:val="clear" w:color="auto" w:fill="auto"/>
            <w:tcMar>
              <w:left w:w="103" w:type="dxa"/>
            </w:tcMar>
          </w:tcPr>
          <w:p w14:paraId="338A6673" w14:textId="77777777" w:rsidR="008419D9" w:rsidRDefault="00D34F08">
            <w:pPr>
              <w:jc w:val="center"/>
            </w:pPr>
            <w:r>
              <w:t>120</w:t>
            </w:r>
          </w:p>
        </w:tc>
        <w:tc>
          <w:tcPr>
            <w:tcW w:w="1123" w:type="dxa"/>
            <w:shd w:val="clear" w:color="auto" w:fill="auto"/>
            <w:tcMar>
              <w:left w:w="103" w:type="dxa"/>
            </w:tcMar>
          </w:tcPr>
          <w:p w14:paraId="5F890F62" w14:textId="77777777" w:rsidR="008419D9" w:rsidRDefault="00D34F08">
            <w:pPr>
              <w:jc w:val="center"/>
            </w:pPr>
            <w:r>
              <w:t>20%</w:t>
            </w:r>
          </w:p>
        </w:tc>
        <w:tc>
          <w:tcPr>
            <w:tcW w:w="1030" w:type="dxa"/>
            <w:shd w:val="clear" w:color="auto" w:fill="auto"/>
            <w:tcMar>
              <w:left w:w="103" w:type="dxa"/>
            </w:tcMar>
          </w:tcPr>
          <w:p w14:paraId="282018FD" w14:textId="77777777" w:rsidR="008419D9" w:rsidRDefault="00D34F08">
            <w:pPr>
              <w:jc w:val="center"/>
            </w:pPr>
            <w:r>
              <w:t>90,1%</w:t>
            </w:r>
          </w:p>
        </w:tc>
        <w:tc>
          <w:tcPr>
            <w:tcW w:w="1029" w:type="dxa"/>
            <w:shd w:val="clear" w:color="auto" w:fill="auto"/>
            <w:tcMar>
              <w:left w:w="103" w:type="dxa"/>
            </w:tcMar>
          </w:tcPr>
          <w:p w14:paraId="726B7B72" w14:textId="77777777" w:rsidR="008419D9" w:rsidRDefault="00D34F08">
            <w:pPr>
              <w:jc w:val="center"/>
            </w:pPr>
            <w:r>
              <w:t>42,37%</w:t>
            </w:r>
          </w:p>
        </w:tc>
      </w:tr>
      <w:tr w:rsidR="008419D9" w14:paraId="71CFD17E" w14:textId="77777777">
        <w:trPr>
          <w:jc w:val="center"/>
        </w:trPr>
        <w:tc>
          <w:tcPr>
            <w:tcW w:w="1337" w:type="dxa"/>
            <w:shd w:val="clear" w:color="auto" w:fill="auto"/>
            <w:tcMar>
              <w:left w:w="103" w:type="dxa"/>
            </w:tcMar>
          </w:tcPr>
          <w:p w14:paraId="61BBCF36" w14:textId="77777777" w:rsidR="008419D9" w:rsidRDefault="00D34F08">
            <w:pPr>
              <w:jc w:val="center"/>
            </w:pPr>
            <w:r>
              <w:t>100</w:t>
            </w:r>
          </w:p>
        </w:tc>
        <w:tc>
          <w:tcPr>
            <w:tcW w:w="1124" w:type="dxa"/>
            <w:shd w:val="clear" w:color="auto" w:fill="auto"/>
            <w:tcMar>
              <w:left w:w="103" w:type="dxa"/>
            </w:tcMar>
          </w:tcPr>
          <w:p w14:paraId="7D092547" w14:textId="77777777" w:rsidR="008419D9" w:rsidRDefault="00D34F08">
            <w:pPr>
              <w:jc w:val="center"/>
            </w:pPr>
            <w:r>
              <w:t>200</w:t>
            </w:r>
          </w:p>
        </w:tc>
        <w:tc>
          <w:tcPr>
            <w:tcW w:w="1324" w:type="dxa"/>
            <w:shd w:val="clear" w:color="auto" w:fill="auto"/>
            <w:tcMar>
              <w:left w:w="103" w:type="dxa"/>
            </w:tcMar>
          </w:tcPr>
          <w:p w14:paraId="62E80CC0" w14:textId="77777777" w:rsidR="008419D9" w:rsidRDefault="00D34F08">
            <w:pPr>
              <w:jc w:val="center"/>
            </w:pPr>
            <w:r>
              <w:t>120</w:t>
            </w:r>
          </w:p>
        </w:tc>
        <w:tc>
          <w:tcPr>
            <w:tcW w:w="1123" w:type="dxa"/>
            <w:shd w:val="clear" w:color="auto" w:fill="auto"/>
            <w:tcMar>
              <w:left w:w="103" w:type="dxa"/>
            </w:tcMar>
          </w:tcPr>
          <w:p w14:paraId="7B3E1A9B" w14:textId="77777777" w:rsidR="008419D9" w:rsidRDefault="00D34F08">
            <w:pPr>
              <w:jc w:val="center"/>
            </w:pPr>
            <w:r>
              <w:t>20%</w:t>
            </w:r>
          </w:p>
        </w:tc>
        <w:tc>
          <w:tcPr>
            <w:tcW w:w="1030" w:type="dxa"/>
            <w:shd w:val="clear" w:color="auto" w:fill="auto"/>
            <w:tcMar>
              <w:left w:w="103" w:type="dxa"/>
            </w:tcMar>
          </w:tcPr>
          <w:p w14:paraId="188FABFD" w14:textId="77777777" w:rsidR="008419D9" w:rsidRDefault="00D34F08">
            <w:pPr>
              <w:jc w:val="center"/>
            </w:pPr>
            <w:r>
              <w:t>91,06%</w:t>
            </w:r>
          </w:p>
        </w:tc>
        <w:tc>
          <w:tcPr>
            <w:tcW w:w="1029" w:type="dxa"/>
            <w:shd w:val="clear" w:color="auto" w:fill="auto"/>
            <w:tcMar>
              <w:left w:w="103" w:type="dxa"/>
            </w:tcMar>
          </w:tcPr>
          <w:p w14:paraId="5AC5D02A" w14:textId="77777777" w:rsidR="008419D9" w:rsidRDefault="00D34F08">
            <w:pPr>
              <w:jc w:val="center"/>
            </w:pPr>
            <w:r>
              <w:t>42,28%</w:t>
            </w:r>
          </w:p>
        </w:tc>
      </w:tr>
      <w:tr w:rsidR="008419D9" w14:paraId="3EF80438" w14:textId="77777777">
        <w:trPr>
          <w:jc w:val="center"/>
        </w:trPr>
        <w:tc>
          <w:tcPr>
            <w:tcW w:w="1337" w:type="dxa"/>
            <w:shd w:val="clear" w:color="auto" w:fill="auto"/>
            <w:tcMar>
              <w:left w:w="103" w:type="dxa"/>
            </w:tcMar>
          </w:tcPr>
          <w:p w14:paraId="4CA4C0BD" w14:textId="77777777" w:rsidR="008419D9" w:rsidRDefault="00D34F08">
            <w:pPr>
              <w:jc w:val="center"/>
            </w:pPr>
            <w:r>
              <w:t>60</w:t>
            </w:r>
          </w:p>
        </w:tc>
        <w:tc>
          <w:tcPr>
            <w:tcW w:w="1124" w:type="dxa"/>
            <w:shd w:val="clear" w:color="auto" w:fill="auto"/>
            <w:tcMar>
              <w:left w:w="103" w:type="dxa"/>
            </w:tcMar>
          </w:tcPr>
          <w:p w14:paraId="6782F723" w14:textId="77777777" w:rsidR="008419D9" w:rsidRDefault="00D34F08">
            <w:pPr>
              <w:jc w:val="center"/>
            </w:pPr>
            <w:r>
              <w:t>300</w:t>
            </w:r>
          </w:p>
        </w:tc>
        <w:tc>
          <w:tcPr>
            <w:tcW w:w="1324" w:type="dxa"/>
            <w:shd w:val="clear" w:color="auto" w:fill="auto"/>
            <w:tcMar>
              <w:left w:w="103" w:type="dxa"/>
            </w:tcMar>
          </w:tcPr>
          <w:p w14:paraId="264FE9CF" w14:textId="77777777" w:rsidR="008419D9" w:rsidRDefault="00D34F08">
            <w:pPr>
              <w:jc w:val="center"/>
            </w:pPr>
            <w:r>
              <w:t>100</w:t>
            </w:r>
          </w:p>
        </w:tc>
        <w:tc>
          <w:tcPr>
            <w:tcW w:w="1123" w:type="dxa"/>
            <w:shd w:val="clear" w:color="auto" w:fill="auto"/>
            <w:tcMar>
              <w:left w:w="103" w:type="dxa"/>
            </w:tcMar>
          </w:tcPr>
          <w:p w14:paraId="62C979D9" w14:textId="77777777" w:rsidR="008419D9" w:rsidRDefault="00D34F08">
            <w:pPr>
              <w:jc w:val="center"/>
            </w:pPr>
            <w:r>
              <w:t>20%</w:t>
            </w:r>
          </w:p>
        </w:tc>
        <w:tc>
          <w:tcPr>
            <w:tcW w:w="1030" w:type="dxa"/>
            <w:shd w:val="clear" w:color="auto" w:fill="auto"/>
            <w:tcMar>
              <w:left w:w="103" w:type="dxa"/>
            </w:tcMar>
          </w:tcPr>
          <w:p w14:paraId="665456E4" w14:textId="77777777" w:rsidR="008419D9" w:rsidRDefault="00D34F08">
            <w:pPr>
              <w:jc w:val="center"/>
            </w:pPr>
            <w:r>
              <w:t>91,3%</w:t>
            </w:r>
          </w:p>
        </w:tc>
        <w:tc>
          <w:tcPr>
            <w:tcW w:w="1029" w:type="dxa"/>
            <w:shd w:val="clear" w:color="auto" w:fill="auto"/>
            <w:tcMar>
              <w:left w:w="103" w:type="dxa"/>
            </w:tcMar>
          </w:tcPr>
          <w:p w14:paraId="4C965998" w14:textId="77777777" w:rsidR="008419D9" w:rsidRDefault="00D34F08">
            <w:pPr>
              <w:jc w:val="center"/>
            </w:pPr>
            <w:r>
              <w:t>41,84%</w:t>
            </w:r>
          </w:p>
        </w:tc>
      </w:tr>
      <w:tr w:rsidR="008419D9" w14:paraId="6248A81A" w14:textId="77777777">
        <w:trPr>
          <w:jc w:val="center"/>
        </w:trPr>
        <w:tc>
          <w:tcPr>
            <w:tcW w:w="1337" w:type="dxa"/>
            <w:shd w:val="clear" w:color="auto" w:fill="auto"/>
            <w:tcMar>
              <w:left w:w="103" w:type="dxa"/>
            </w:tcMar>
          </w:tcPr>
          <w:p w14:paraId="4BC6B6AE" w14:textId="77777777" w:rsidR="008419D9" w:rsidRDefault="00D34F08">
            <w:pPr>
              <w:jc w:val="center"/>
            </w:pPr>
            <w:r>
              <w:t>150</w:t>
            </w:r>
          </w:p>
        </w:tc>
        <w:tc>
          <w:tcPr>
            <w:tcW w:w="1124" w:type="dxa"/>
            <w:shd w:val="clear" w:color="auto" w:fill="auto"/>
            <w:tcMar>
              <w:left w:w="103" w:type="dxa"/>
            </w:tcMar>
          </w:tcPr>
          <w:p w14:paraId="215AFEFD" w14:textId="77777777" w:rsidR="008419D9" w:rsidRDefault="00D34F08">
            <w:pPr>
              <w:jc w:val="center"/>
            </w:pPr>
            <w:r>
              <w:t>350</w:t>
            </w:r>
          </w:p>
        </w:tc>
        <w:tc>
          <w:tcPr>
            <w:tcW w:w="1324" w:type="dxa"/>
            <w:shd w:val="clear" w:color="auto" w:fill="auto"/>
            <w:tcMar>
              <w:left w:w="103" w:type="dxa"/>
            </w:tcMar>
          </w:tcPr>
          <w:p w14:paraId="3AF4F837" w14:textId="77777777" w:rsidR="008419D9" w:rsidRDefault="00D34F08">
            <w:pPr>
              <w:jc w:val="center"/>
            </w:pPr>
            <w:r>
              <w:t>120</w:t>
            </w:r>
          </w:p>
        </w:tc>
        <w:tc>
          <w:tcPr>
            <w:tcW w:w="1123" w:type="dxa"/>
            <w:shd w:val="clear" w:color="auto" w:fill="auto"/>
            <w:tcMar>
              <w:left w:w="103" w:type="dxa"/>
            </w:tcMar>
          </w:tcPr>
          <w:p w14:paraId="62E33AAF" w14:textId="77777777" w:rsidR="008419D9" w:rsidRDefault="00D34F08">
            <w:pPr>
              <w:jc w:val="center"/>
            </w:pPr>
            <w:r>
              <w:t>10%</w:t>
            </w:r>
          </w:p>
        </w:tc>
        <w:tc>
          <w:tcPr>
            <w:tcW w:w="1030" w:type="dxa"/>
            <w:shd w:val="clear" w:color="auto" w:fill="auto"/>
            <w:tcMar>
              <w:left w:w="103" w:type="dxa"/>
            </w:tcMar>
          </w:tcPr>
          <w:p w14:paraId="424F2A35" w14:textId="77777777" w:rsidR="008419D9" w:rsidRDefault="00D34F08">
            <w:pPr>
              <w:jc w:val="center"/>
            </w:pPr>
            <w:r>
              <w:t>91,36%</w:t>
            </w:r>
          </w:p>
        </w:tc>
        <w:tc>
          <w:tcPr>
            <w:tcW w:w="1029" w:type="dxa"/>
            <w:shd w:val="clear" w:color="auto" w:fill="auto"/>
            <w:tcMar>
              <w:left w:w="103" w:type="dxa"/>
            </w:tcMar>
          </w:tcPr>
          <w:p w14:paraId="72131CE6" w14:textId="77777777" w:rsidR="008419D9" w:rsidRDefault="00D34F08">
            <w:pPr>
              <w:jc w:val="center"/>
            </w:pPr>
            <w:r>
              <w:t>41,76%</w:t>
            </w:r>
          </w:p>
        </w:tc>
      </w:tr>
      <w:tr w:rsidR="008419D9" w14:paraId="44106804" w14:textId="77777777">
        <w:trPr>
          <w:jc w:val="center"/>
        </w:trPr>
        <w:tc>
          <w:tcPr>
            <w:tcW w:w="1337" w:type="dxa"/>
            <w:shd w:val="clear" w:color="auto" w:fill="auto"/>
            <w:tcMar>
              <w:left w:w="103" w:type="dxa"/>
            </w:tcMar>
          </w:tcPr>
          <w:p w14:paraId="1865D3BA" w14:textId="77777777" w:rsidR="008419D9" w:rsidRDefault="00D34F08">
            <w:pPr>
              <w:jc w:val="center"/>
            </w:pPr>
            <w:r>
              <w:t>60</w:t>
            </w:r>
          </w:p>
        </w:tc>
        <w:tc>
          <w:tcPr>
            <w:tcW w:w="1124" w:type="dxa"/>
            <w:shd w:val="clear" w:color="auto" w:fill="auto"/>
            <w:tcMar>
              <w:left w:w="103" w:type="dxa"/>
            </w:tcMar>
          </w:tcPr>
          <w:p w14:paraId="157837BA" w14:textId="77777777" w:rsidR="008419D9" w:rsidRDefault="00D34F08">
            <w:pPr>
              <w:jc w:val="center"/>
            </w:pPr>
            <w:r>
              <w:t>300</w:t>
            </w:r>
          </w:p>
        </w:tc>
        <w:tc>
          <w:tcPr>
            <w:tcW w:w="1324" w:type="dxa"/>
            <w:shd w:val="clear" w:color="auto" w:fill="auto"/>
            <w:tcMar>
              <w:left w:w="103" w:type="dxa"/>
            </w:tcMar>
          </w:tcPr>
          <w:p w14:paraId="3FFE940A" w14:textId="77777777" w:rsidR="008419D9" w:rsidRDefault="00D34F08">
            <w:pPr>
              <w:jc w:val="center"/>
            </w:pPr>
            <w:r>
              <w:t>120</w:t>
            </w:r>
          </w:p>
        </w:tc>
        <w:tc>
          <w:tcPr>
            <w:tcW w:w="1123" w:type="dxa"/>
            <w:shd w:val="clear" w:color="auto" w:fill="auto"/>
            <w:tcMar>
              <w:left w:w="103" w:type="dxa"/>
            </w:tcMar>
          </w:tcPr>
          <w:p w14:paraId="248229B0" w14:textId="77777777" w:rsidR="008419D9" w:rsidRDefault="00D34F08">
            <w:pPr>
              <w:jc w:val="center"/>
            </w:pPr>
            <w:r>
              <w:t>20%</w:t>
            </w:r>
          </w:p>
        </w:tc>
        <w:tc>
          <w:tcPr>
            <w:tcW w:w="1030" w:type="dxa"/>
            <w:shd w:val="clear" w:color="auto" w:fill="auto"/>
            <w:tcMar>
              <w:left w:w="103" w:type="dxa"/>
            </w:tcMar>
          </w:tcPr>
          <w:p w14:paraId="3086078D" w14:textId="77777777" w:rsidR="008419D9" w:rsidRDefault="00D34F08">
            <w:pPr>
              <w:jc w:val="center"/>
            </w:pPr>
            <w:r>
              <w:t>90,76%</w:t>
            </w:r>
          </w:p>
        </w:tc>
        <w:tc>
          <w:tcPr>
            <w:tcW w:w="1029" w:type="dxa"/>
            <w:shd w:val="clear" w:color="auto" w:fill="auto"/>
            <w:tcMar>
              <w:left w:w="103" w:type="dxa"/>
            </w:tcMar>
          </w:tcPr>
          <w:p w14:paraId="20DC720F" w14:textId="77777777" w:rsidR="008419D9" w:rsidRDefault="00D34F08">
            <w:pPr>
              <w:jc w:val="center"/>
            </w:pPr>
            <w:r>
              <w:t>41,62%</w:t>
            </w:r>
          </w:p>
        </w:tc>
      </w:tr>
    </w:tbl>
    <w:p w14:paraId="44732EA1" w14:textId="77777777" w:rsidR="008419D9" w:rsidRDefault="008419D9">
      <w:pPr>
        <w:spacing w:line="360" w:lineRule="auto"/>
        <w:ind w:firstLine="720"/>
        <w:jc w:val="both"/>
      </w:pPr>
    </w:p>
    <w:p w14:paraId="11D0B3C7" w14:textId="77777777" w:rsidR="008419D9" w:rsidRDefault="008419D9">
      <w:pPr>
        <w:spacing w:line="360" w:lineRule="auto"/>
        <w:ind w:firstLine="720"/>
        <w:jc w:val="both"/>
      </w:pPr>
    </w:p>
    <w:p w14:paraId="0E8D923E" w14:textId="77777777" w:rsidR="008419D9" w:rsidRDefault="00D34F08">
      <w:pPr>
        <w:spacing w:line="360" w:lineRule="auto"/>
        <w:ind w:firstLine="720"/>
        <w:jc w:val="both"/>
      </w:pPr>
      <w:r>
        <w:t xml:space="preserve">O conjunto de parâmetros que gerou a melhor precisão geral, isto é, considerando os eventos </w:t>
      </w:r>
      <w:r>
        <w:rPr>
          <w:i/>
        </w:rPr>
        <w:t>default</w:t>
      </w:r>
      <w:r>
        <w:t xml:space="preserve">, </w:t>
      </w:r>
      <w:proofErr w:type="spellStart"/>
      <w:r>
        <w:rPr>
          <w:i/>
        </w:rPr>
        <w:t>speedbump</w:t>
      </w:r>
      <w:proofErr w:type="spellEnd"/>
      <w:r>
        <w:t xml:space="preserve"> e </w:t>
      </w:r>
      <w:proofErr w:type="spellStart"/>
      <w:r>
        <w:rPr>
          <w:i/>
        </w:rPr>
        <w:t>pothole</w:t>
      </w:r>
      <w:proofErr w:type="spellEnd"/>
      <w:r>
        <w:t xml:space="preserve"> foi:</w:t>
      </w:r>
    </w:p>
    <w:p w14:paraId="683009CC" w14:textId="77777777" w:rsidR="008419D9" w:rsidRDefault="00D34F08">
      <w:pPr>
        <w:pStyle w:val="PargrafodaLista"/>
        <w:numPr>
          <w:ilvl w:val="0"/>
          <w:numId w:val="6"/>
        </w:numPr>
        <w:spacing w:line="360" w:lineRule="auto"/>
        <w:jc w:val="both"/>
      </w:pPr>
      <w:r>
        <w:t>Número de neurônios na camada LSTM: 120</w:t>
      </w:r>
    </w:p>
    <w:p w14:paraId="15F4B692" w14:textId="77777777" w:rsidR="008419D9" w:rsidRDefault="00D34F08">
      <w:pPr>
        <w:pStyle w:val="PargrafodaLista"/>
        <w:numPr>
          <w:ilvl w:val="0"/>
          <w:numId w:val="6"/>
        </w:numPr>
        <w:spacing w:line="360" w:lineRule="auto"/>
        <w:jc w:val="both"/>
      </w:pPr>
      <w:r>
        <w:t xml:space="preserve">Porcentagem de </w:t>
      </w:r>
      <w:proofErr w:type="spellStart"/>
      <w:r>
        <w:t>Dropout</w:t>
      </w:r>
      <w:proofErr w:type="spellEnd"/>
      <w:r>
        <w:t>: 20%</w:t>
      </w:r>
    </w:p>
    <w:p w14:paraId="680CC23F" w14:textId="77777777" w:rsidR="008419D9" w:rsidRDefault="00D34F08">
      <w:pPr>
        <w:pStyle w:val="PargrafodaLista"/>
        <w:numPr>
          <w:ilvl w:val="0"/>
          <w:numId w:val="6"/>
        </w:numPr>
        <w:spacing w:line="360" w:lineRule="auto"/>
        <w:jc w:val="both"/>
      </w:pPr>
      <w:r>
        <w:t>Número de Épocas: 70</w:t>
      </w:r>
    </w:p>
    <w:p w14:paraId="4C84E877" w14:textId="77777777" w:rsidR="008419D9" w:rsidRDefault="00D34F08">
      <w:pPr>
        <w:pStyle w:val="PargrafodaLista"/>
        <w:numPr>
          <w:ilvl w:val="0"/>
          <w:numId w:val="6"/>
        </w:numPr>
        <w:spacing w:line="360" w:lineRule="auto"/>
        <w:jc w:val="both"/>
      </w:pPr>
      <w:proofErr w:type="spellStart"/>
      <w:r>
        <w:t>Batch_size</w:t>
      </w:r>
      <w:proofErr w:type="spellEnd"/>
      <w:r>
        <w:t>: 250</w:t>
      </w:r>
    </w:p>
    <w:p w14:paraId="21D7078E" w14:textId="77777777" w:rsidR="008419D9" w:rsidRDefault="008419D9">
      <w:pPr>
        <w:spacing w:line="360" w:lineRule="auto"/>
        <w:jc w:val="both"/>
      </w:pPr>
    </w:p>
    <w:p w14:paraId="5149A2C2" w14:textId="75DC24A4" w:rsidR="008419D9" w:rsidRDefault="00D34F08">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14:paraId="75B9904D" w14:textId="5A05B629" w:rsidR="00EB2D51" w:rsidRDefault="00EB2D51" w:rsidP="00EB2D51">
      <w:pPr>
        <w:spacing w:line="360" w:lineRule="auto"/>
        <w:ind w:firstLine="720"/>
        <w:jc w:val="both"/>
      </w:pPr>
      <w:r>
        <w:t>Neste caso, as variáveis testadas pelo PSO e seus respectivos valores mínimos e máximos são:</w:t>
      </w:r>
    </w:p>
    <w:p w14:paraId="6AE1C784" w14:textId="62E7D258" w:rsidR="00EB2D51" w:rsidRDefault="00EB2D51" w:rsidP="00EB2D51">
      <w:pPr>
        <w:pStyle w:val="PargrafodaLista"/>
        <w:numPr>
          <w:ilvl w:val="0"/>
          <w:numId w:val="5"/>
        </w:numPr>
        <w:spacing w:line="360" w:lineRule="auto"/>
        <w:jc w:val="both"/>
      </w:pPr>
      <w:r>
        <w:t>Número de neurônios na camada LSTM: 100 a 120</w:t>
      </w:r>
    </w:p>
    <w:p w14:paraId="72B0025E" w14:textId="5182CA24" w:rsidR="00EB2D51" w:rsidRDefault="00EB2D51" w:rsidP="00EB2D51">
      <w:pPr>
        <w:pStyle w:val="PargrafodaLista"/>
        <w:numPr>
          <w:ilvl w:val="0"/>
          <w:numId w:val="5"/>
        </w:numPr>
        <w:spacing w:line="360" w:lineRule="auto"/>
        <w:jc w:val="both"/>
      </w:pPr>
      <w:r>
        <w:t xml:space="preserve">Porcentagem da camada </w:t>
      </w:r>
      <w:proofErr w:type="spellStart"/>
      <w:r>
        <w:rPr>
          <w:i/>
        </w:rPr>
        <w:t>Dropout</w:t>
      </w:r>
      <w:proofErr w:type="spellEnd"/>
      <w:r>
        <w:t>: 10% a 20%</w:t>
      </w:r>
    </w:p>
    <w:p w14:paraId="6557D43F" w14:textId="77777777" w:rsidR="00EB2D51" w:rsidRDefault="00EB2D51" w:rsidP="00EB2D51">
      <w:pPr>
        <w:pStyle w:val="PargrafodaLista"/>
        <w:numPr>
          <w:ilvl w:val="0"/>
          <w:numId w:val="5"/>
        </w:numPr>
        <w:spacing w:line="360" w:lineRule="auto"/>
        <w:jc w:val="both"/>
      </w:pPr>
      <w:r>
        <w:t xml:space="preserve">Número de épocas do método </w:t>
      </w:r>
      <w:proofErr w:type="spellStart"/>
      <w:r>
        <w:rPr>
          <w:i/>
        </w:rPr>
        <w:t>fit</w:t>
      </w:r>
      <w:proofErr w:type="spellEnd"/>
      <w:r>
        <w:t>: 50 a 200</w:t>
      </w:r>
    </w:p>
    <w:p w14:paraId="19769833" w14:textId="6C270140" w:rsidR="00EB2D51" w:rsidRDefault="00EB2D51" w:rsidP="00EB2D51">
      <w:pPr>
        <w:pStyle w:val="PargrafodaLista"/>
        <w:numPr>
          <w:ilvl w:val="0"/>
          <w:numId w:val="5"/>
        </w:numPr>
        <w:spacing w:line="360" w:lineRule="auto"/>
        <w:jc w:val="both"/>
      </w:pPr>
      <w:r>
        <w:t xml:space="preserve">Tamanho do batch do método </w:t>
      </w:r>
      <w:proofErr w:type="spellStart"/>
      <w:r>
        <w:rPr>
          <w:i/>
        </w:rPr>
        <w:t>fit</w:t>
      </w:r>
      <w:proofErr w:type="spellEnd"/>
      <w:r>
        <w:t>: 100 a 400</w:t>
      </w:r>
    </w:p>
    <w:p w14:paraId="2F67D821" w14:textId="77777777" w:rsidR="00EB2D51" w:rsidRDefault="00EB2D51" w:rsidP="00EB2D51">
      <w:pPr>
        <w:pStyle w:val="PargrafodaLista"/>
        <w:spacing w:line="360" w:lineRule="auto"/>
        <w:ind w:left="1440"/>
        <w:jc w:val="both"/>
      </w:pPr>
    </w:p>
    <w:p w14:paraId="10F5D3F5" w14:textId="77777777" w:rsidR="008419D9" w:rsidRDefault="00D34F08">
      <w:pPr>
        <w:spacing w:line="360" w:lineRule="auto"/>
        <w:ind w:firstLine="720"/>
        <w:jc w:val="both"/>
      </w:pPr>
      <w:r>
        <w:t>Os testes, com essa composição, estão fornecidos na Tabela 2.</w:t>
      </w:r>
    </w:p>
    <w:p w14:paraId="41D10B8F" w14:textId="77777777" w:rsidR="008419D9" w:rsidRDefault="008419D9">
      <w:pPr>
        <w:spacing w:line="360" w:lineRule="auto"/>
        <w:ind w:firstLine="720"/>
        <w:jc w:val="both"/>
      </w:pPr>
    </w:p>
    <w:p w14:paraId="1CBEEAFD" w14:textId="77777777" w:rsidR="008419D9" w:rsidRDefault="00D34F08">
      <w:pPr>
        <w:pStyle w:val="Legenda"/>
        <w:keepNext/>
        <w:jc w:val="center"/>
      </w:pPr>
      <w:bookmarkStart w:id="124" w:name="_Toc512783341"/>
      <w:bookmarkStart w:id="125" w:name="_Toc513052808"/>
      <w:r>
        <w:lastRenderedPageBreak/>
        <w:t xml:space="preserve">Tabela </w:t>
      </w:r>
      <w:r>
        <w:fldChar w:fldCharType="begin"/>
      </w:r>
      <w:r>
        <w:instrText>SEQ Tabela \* ARABIC</w:instrText>
      </w:r>
      <w:r>
        <w:fldChar w:fldCharType="separate"/>
      </w:r>
      <w:r>
        <w:t>2</w:t>
      </w:r>
      <w:r>
        <w:fldChar w:fldCharType="end"/>
      </w:r>
      <w:bookmarkEnd w:id="124"/>
      <w:r>
        <w:t xml:space="preserve"> Resultados dos testes com PSO e com a saída da rede limitada</w:t>
      </w:r>
      <w:bookmarkEnd w:id="125"/>
    </w:p>
    <w:tbl>
      <w:tblPr>
        <w:tblStyle w:val="TabeladeGradeClara"/>
        <w:tblW w:w="6968" w:type="dxa"/>
        <w:jc w:val="center"/>
        <w:tblCellMar>
          <w:left w:w="103" w:type="dxa"/>
        </w:tblCellMar>
        <w:tblLook w:val="04A0" w:firstRow="1" w:lastRow="0" w:firstColumn="1" w:lastColumn="0" w:noHBand="0" w:noVBand="1"/>
      </w:tblPr>
      <w:tblGrid>
        <w:gridCol w:w="1338"/>
        <w:gridCol w:w="1124"/>
        <w:gridCol w:w="1324"/>
        <w:gridCol w:w="1123"/>
        <w:gridCol w:w="1030"/>
        <w:gridCol w:w="1029"/>
      </w:tblGrid>
      <w:tr w:rsidR="008419D9" w14:paraId="042ABFCE" w14:textId="77777777">
        <w:trPr>
          <w:jc w:val="center"/>
        </w:trPr>
        <w:tc>
          <w:tcPr>
            <w:tcW w:w="1337" w:type="dxa"/>
            <w:shd w:val="clear" w:color="auto" w:fill="auto"/>
            <w:tcMar>
              <w:left w:w="103" w:type="dxa"/>
            </w:tcMar>
            <w:vAlign w:val="center"/>
          </w:tcPr>
          <w:p w14:paraId="63499AF7" w14:textId="77777777" w:rsidR="008419D9" w:rsidRDefault="00D34F08">
            <w:pPr>
              <w:jc w:val="center"/>
            </w:pPr>
            <w:r>
              <w:t>Épocas</w:t>
            </w:r>
          </w:p>
        </w:tc>
        <w:tc>
          <w:tcPr>
            <w:tcW w:w="1124" w:type="dxa"/>
            <w:shd w:val="clear" w:color="auto" w:fill="auto"/>
            <w:tcMar>
              <w:left w:w="103" w:type="dxa"/>
            </w:tcMar>
            <w:vAlign w:val="center"/>
          </w:tcPr>
          <w:p w14:paraId="19CAD245" w14:textId="77777777" w:rsidR="008419D9" w:rsidRDefault="00D34F08">
            <w:pPr>
              <w:jc w:val="center"/>
            </w:pPr>
            <w:r>
              <w:t>Tamanho do Batch</w:t>
            </w:r>
          </w:p>
        </w:tc>
        <w:tc>
          <w:tcPr>
            <w:tcW w:w="1324" w:type="dxa"/>
            <w:shd w:val="clear" w:color="auto" w:fill="auto"/>
            <w:tcMar>
              <w:left w:w="103" w:type="dxa"/>
            </w:tcMar>
            <w:vAlign w:val="center"/>
          </w:tcPr>
          <w:p w14:paraId="14F1610F" w14:textId="77777777" w:rsidR="008419D9" w:rsidRDefault="00D34F08">
            <w:pPr>
              <w:jc w:val="center"/>
            </w:pPr>
            <w:r>
              <w:t>LSTM (neurônios)</w:t>
            </w:r>
          </w:p>
        </w:tc>
        <w:tc>
          <w:tcPr>
            <w:tcW w:w="1123" w:type="dxa"/>
            <w:shd w:val="clear" w:color="auto" w:fill="auto"/>
            <w:tcMar>
              <w:left w:w="103" w:type="dxa"/>
            </w:tcMar>
            <w:vAlign w:val="center"/>
          </w:tcPr>
          <w:p w14:paraId="0B253493" w14:textId="77777777" w:rsidR="008419D9" w:rsidRDefault="00D34F08">
            <w:pPr>
              <w:jc w:val="center"/>
            </w:pPr>
            <w:proofErr w:type="spellStart"/>
            <w:r>
              <w:t>Dropout</w:t>
            </w:r>
            <w:proofErr w:type="spellEnd"/>
          </w:p>
        </w:tc>
        <w:tc>
          <w:tcPr>
            <w:tcW w:w="1030" w:type="dxa"/>
            <w:shd w:val="clear" w:color="auto" w:fill="auto"/>
            <w:tcMar>
              <w:left w:w="103" w:type="dxa"/>
            </w:tcMar>
            <w:vAlign w:val="center"/>
          </w:tcPr>
          <w:p w14:paraId="2D5EA0C1" w14:textId="77777777" w:rsidR="008419D9" w:rsidRDefault="00D34F08">
            <w:pPr>
              <w:jc w:val="center"/>
            </w:pPr>
            <w:r>
              <w:t>Precisão Geral</w:t>
            </w:r>
          </w:p>
        </w:tc>
        <w:tc>
          <w:tcPr>
            <w:tcW w:w="1029" w:type="dxa"/>
            <w:shd w:val="clear" w:color="auto" w:fill="auto"/>
            <w:tcMar>
              <w:left w:w="103" w:type="dxa"/>
            </w:tcMar>
            <w:vAlign w:val="center"/>
          </w:tcPr>
          <w:p w14:paraId="2249CC2E" w14:textId="77777777" w:rsidR="008419D9" w:rsidRDefault="00D34F08">
            <w:pPr>
              <w:jc w:val="center"/>
            </w:pPr>
            <w:r>
              <w:t>Precisão dos Eventos</w:t>
            </w:r>
          </w:p>
        </w:tc>
      </w:tr>
      <w:tr w:rsidR="008419D9" w14:paraId="1989786D" w14:textId="77777777">
        <w:trPr>
          <w:trHeight w:val="300"/>
          <w:jc w:val="center"/>
        </w:trPr>
        <w:tc>
          <w:tcPr>
            <w:tcW w:w="1337" w:type="dxa"/>
            <w:shd w:val="clear" w:color="auto" w:fill="auto"/>
            <w:tcMar>
              <w:left w:w="103" w:type="dxa"/>
            </w:tcMar>
          </w:tcPr>
          <w:p w14:paraId="770CF310" w14:textId="77777777" w:rsidR="008419D9" w:rsidRDefault="00D34F08">
            <w:pPr>
              <w:jc w:val="center"/>
            </w:pPr>
            <w:r>
              <w:t>50</w:t>
            </w:r>
          </w:p>
        </w:tc>
        <w:tc>
          <w:tcPr>
            <w:tcW w:w="1124" w:type="dxa"/>
            <w:shd w:val="clear" w:color="auto" w:fill="auto"/>
            <w:tcMar>
              <w:left w:w="103" w:type="dxa"/>
            </w:tcMar>
          </w:tcPr>
          <w:p w14:paraId="46D5939D" w14:textId="77777777" w:rsidR="008419D9" w:rsidRDefault="00D34F08">
            <w:pPr>
              <w:jc w:val="center"/>
            </w:pPr>
            <w:r>
              <w:t>100</w:t>
            </w:r>
          </w:p>
        </w:tc>
        <w:tc>
          <w:tcPr>
            <w:tcW w:w="1324" w:type="dxa"/>
            <w:shd w:val="clear" w:color="auto" w:fill="auto"/>
            <w:tcMar>
              <w:left w:w="103" w:type="dxa"/>
            </w:tcMar>
          </w:tcPr>
          <w:p w14:paraId="0A8CCFF8" w14:textId="77777777" w:rsidR="008419D9" w:rsidRDefault="00D34F08">
            <w:pPr>
              <w:jc w:val="center"/>
            </w:pPr>
            <w:r>
              <w:t>100</w:t>
            </w:r>
          </w:p>
        </w:tc>
        <w:tc>
          <w:tcPr>
            <w:tcW w:w="1123" w:type="dxa"/>
            <w:shd w:val="clear" w:color="auto" w:fill="auto"/>
            <w:tcMar>
              <w:left w:w="103" w:type="dxa"/>
            </w:tcMar>
          </w:tcPr>
          <w:p w14:paraId="57132014" w14:textId="77777777" w:rsidR="008419D9" w:rsidRDefault="00D34F08">
            <w:pPr>
              <w:jc w:val="center"/>
            </w:pPr>
            <w:r>
              <w:t>10%</w:t>
            </w:r>
          </w:p>
        </w:tc>
        <w:tc>
          <w:tcPr>
            <w:tcW w:w="1030" w:type="dxa"/>
            <w:shd w:val="clear" w:color="auto" w:fill="auto"/>
            <w:tcMar>
              <w:left w:w="103" w:type="dxa"/>
            </w:tcMar>
          </w:tcPr>
          <w:p w14:paraId="13C287F2" w14:textId="77777777" w:rsidR="008419D9" w:rsidRDefault="00D34F08">
            <w:pPr>
              <w:jc w:val="center"/>
            </w:pPr>
            <w:r>
              <w:t>82,37%</w:t>
            </w:r>
          </w:p>
        </w:tc>
        <w:tc>
          <w:tcPr>
            <w:tcW w:w="1029" w:type="dxa"/>
            <w:shd w:val="clear" w:color="auto" w:fill="auto"/>
            <w:tcMar>
              <w:left w:w="103" w:type="dxa"/>
            </w:tcMar>
          </w:tcPr>
          <w:p w14:paraId="28E5F8E0" w14:textId="77777777" w:rsidR="008419D9" w:rsidRDefault="00D34F08">
            <w:pPr>
              <w:jc w:val="center"/>
            </w:pPr>
            <w:r>
              <w:t>41%</w:t>
            </w:r>
          </w:p>
        </w:tc>
      </w:tr>
      <w:tr w:rsidR="008419D9" w14:paraId="1364A512" w14:textId="77777777">
        <w:trPr>
          <w:trHeight w:val="300"/>
          <w:jc w:val="center"/>
        </w:trPr>
        <w:tc>
          <w:tcPr>
            <w:tcW w:w="1337" w:type="dxa"/>
            <w:shd w:val="clear" w:color="auto" w:fill="auto"/>
            <w:tcMar>
              <w:left w:w="103" w:type="dxa"/>
            </w:tcMar>
          </w:tcPr>
          <w:p w14:paraId="49DDB946" w14:textId="77777777" w:rsidR="008419D9" w:rsidRDefault="00D34F08">
            <w:pPr>
              <w:jc w:val="center"/>
            </w:pPr>
            <w:r>
              <w:t>70</w:t>
            </w:r>
          </w:p>
        </w:tc>
        <w:tc>
          <w:tcPr>
            <w:tcW w:w="1124" w:type="dxa"/>
            <w:shd w:val="clear" w:color="auto" w:fill="auto"/>
            <w:tcMar>
              <w:left w:w="103" w:type="dxa"/>
            </w:tcMar>
          </w:tcPr>
          <w:p w14:paraId="5A199DCD" w14:textId="77777777" w:rsidR="008419D9" w:rsidRDefault="00D34F08">
            <w:pPr>
              <w:jc w:val="center"/>
            </w:pPr>
            <w:r>
              <w:t>350</w:t>
            </w:r>
          </w:p>
        </w:tc>
        <w:tc>
          <w:tcPr>
            <w:tcW w:w="1324" w:type="dxa"/>
            <w:shd w:val="clear" w:color="auto" w:fill="auto"/>
            <w:tcMar>
              <w:left w:w="103" w:type="dxa"/>
            </w:tcMar>
          </w:tcPr>
          <w:p w14:paraId="23C7A67A" w14:textId="77777777" w:rsidR="008419D9" w:rsidRDefault="00D34F08">
            <w:pPr>
              <w:jc w:val="center"/>
            </w:pPr>
            <w:r>
              <w:t>100</w:t>
            </w:r>
          </w:p>
        </w:tc>
        <w:tc>
          <w:tcPr>
            <w:tcW w:w="1123" w:type="dxa"/>
            <w:shd w:val="clear" w:color="auto" w:fill="auto"/>
            <w:tcMar>
              <w:left w:w="103" w:type="dxa"/>
            </w:tcMar>
          </w:tcPr>
          <w:p w14:paraId="3D4A6A77" w14:textId="77777777" w:rsidR="008419D9" w:rsidRDefault="00D34F08">
            <w:pPr>
              <w:jc w:val="center"/>
            </w:pPr>
            <w:r>
              <w:t>10%</w:t>
            </w:r>
          </w:p>
        </w:tc>
        <w:tc>
          <w:tcPr>
            <w:tcW w:w="1030" w:type="dxa"/>
            <w:shd w:val="clear" w:color="auto" w:fill="auto"/>
            <w:tcMar>
              <w:left w:w="103" w:type="dxa"/>
            </w:tcMar>
          </w:tcPr>
          <w:p w14:paraId="6AE33065" w14:textId="77777777" w:rsidR="008419D9" w:rsidRDefault="00D34F08">
            <w:pPr>
              <w:jc w:val="center"/>
            </w:pPr>
            <w:r>
              <w:t>82,61%</w:t>
            </w:r>
          </w:p>
        </w:tc>
        <w:tc>
          <w:tcPr>
            <w:tcW w:w="1029" w:type="dxa"/>
            <w:shd w:val="clear" w:color="auto" w:fill="auto"/>
            <w:tcMar>
              <w:left w:w="103" w:type="dxa"/>
            </w:tcMar>
          </w:tcPr>
          <w:p w14:paraId="28C47260" w14:textId="77777777" w:rsidR="008419D9" w:rsidRDefault="00D34F08">
            <w:pPr>
              <w:jc w:val="center"/>
            </w:pPr>
            <w:r>
              <w:t>40%</w:t>
            </w:r>
          </w:p>
        </w:tc>
      </w:tr>
      <w:tr w:rsidR="008419D9" w14:paraId="37CB771C" w14:textId="77777777">
        <w:trPr>
          <w:trHeight w:val="300"/>
          <w:jc w:val="center"/>
        </w:trPr>
        <w:tc>
          <w:tcPr>
            <w:tcW w:w="1337" w:type="dxa"/>
            <w:shd w:val="clear" w:color="auto" w:fill="auto"/>
            <w:tcMar>
              <w:left w:w="103" w:type="dxa"/>
            </w:tcMar>
          </w:tcPr>
          <w:p w14:paraId="171D4F00" w14:textId="77777777" w:rsidR="008419D9" w:rsidRDefault="00D34F08">
            <w:pPr>
              <w:jc w:val="center"/>
            </w:pPr>
            <w:r>
              <w:t>50</w:t>
            </w:r>
          </w:p>
        </w:tc>
        <w:tc>
          <w:tcPr>
            <w:tcW w:w="1124" w:type="dxa"/>
            <w:shd w:val="clear" w:color="auto" w:fill="auto"/>
            <w:tcMar>
              <w:left w:w="103" w:type="dxa"/>
            </w:tcMar>
          </w:tcPr>
          <w:p w14:paraId="5A6C73F6" w14:textId="77777777" w:rsidR="008419D9" w:rsidRDefault="00D34F08">
            <w:pPr>
              <w:jc w:val="center"/>
            </w:pPr>
            <w:r>
              <w:t>150</w:t>
            </w:r>
          </w:p>
        </w:tc>
        <w:tc>
          <w:tcPr>
            <w:tcW w:w="1324" w:type="dxa"/>
            <w:shd w:val="clear" w:color="auto" w:fill="auto"/>
            <w:tcMar>
              <w:left w:w="103" w:type="dxa"/>
            </w:tcMar>
          </w:tcPr>
          <w:p w14:paraId="0DA990B8" w14:textId="77777777" w:rsidR="008419D9" w:rsidRDefault="00D34F08">
            <w:pPr>
              <w:jc w:val="center"/>
            </w:pPr>
            <w:r>
              <w:t>100</w:t>
            </w:r>
          </w:p>
        </w:tc>
        <w:tc>
          <w:tcPr>
            <w:tcW w:w="1123" w:type="dxa"/>
            <w:shd w:val="clear" w:color="auto" w:fill="auto"/>
            <w:tcMar>
              <w:left w:w="103" w:type="dxa"/>
            </w:tcMar>
          </w:tcPr>
          <w:p w14:paraId="3D2188FC" w14:textId="77777777" w:rsidR="008419D9" w:rsidRDefault="00D34F08">
            <w:pPr>
              <w:jc w:val="center"/>
            </w:pPr>
            <w:r>
              <w:t>10%</w:t>
            </w:r>
          </w:p>
        </w:tc>
        <w:tc>
          <w:tcPr>
            <w:tcW w:w="1030" w:type="dxa"/>
            <w:shd w:val="clear" w:color="auto" w:fill="auto"/>
            <w:tcMar>
              <w:left w:w="103" w:type="dxa"/>
            </w:tcMar>
          </w:tcPr>
          <w:p w14:paraId="4A90F07B" w14:textId="77777777" w:rsidR="008419D9" w:rsidRDefault="00D34F08">
            <w:pPr>
              <w:jc w:val="center"/>
            </w:pPr>
            <w:r>
              <w:t>82,67%</w:t>
            </w:r>
          </w:p>
        </w:tc>
        <w:tc>
          <w:tcPr>
            <w:tcW w:w="1029" w:type="dxa"/>
            <w:shd w:val="clear" w:color="auto" w:fill="auto"/>
            <w:tcMar>
              <w:left w:w="103" w:type="dxa"/>
            </w:tcMar>
          </w:tcPr>
          <w:p w14:paraId="35667CB8" w14:textId="77777777" w:rsidR="008419D9" w:rsidRDefault="00D34F08">
            <w:pPr>
              <w:jc w:val="center"/>
            </w:pPr>
            <w:r>
              <w:t>40%</w:t>
            </w:r>
          </w:p>
        </w:tc>
      </w:tr>
      <w:tr w:rsidR="008419D9" w14:paraId="6E15E560" w14:textId="77777777">
        <w:trPr>
          <w:trHeight w:val="300"/>
          <w:jc w:val="center"/>
        </w:trPr>
        <w:tc>
          <w:tcPr>
            <w:tcW w:w="1337" w:type="dxa"/>
            <w:shd w:val="clear" w:color="auto" w:fill="auto"/>
            <w:tcMar>
              <w:left w:w="103" w:type="dxa"/>
            </w:tcMar>
          </w:tcPr>
          <w:p w14:paraId="13A545F7" w14:textId="77777777" w:rsidR="008419D9" w:rsidRDefault="00D34F08">
            <w:pPr>
              <w:jc w:val="center"/>
            </w:pPr>
            <w:r>
              <w:t>70</w:t>
            </w:r>
          </w:p>
        </w:tc>
        <w:tc>
          <w:tcPr>
            <w:tcW w:w="1124" w:type="dxa"/>
            <w:shd w:val="clear" w:color="auto" w:fill="auto"/>
            <w:tcMar>
              <w:left w:w="103" w:type="dxa"/>
            </w:tcMar>
          </w:tcPr>
          <w:p w14:paraId="4679D192" w14:textId="77777777" w:rsidR="008419D9" w:rsidRDefault="00D34F08">
            <w:pPr>
              <w:jc w:val="center"/>
            </w:pPr>
            <w:r>
              <w:t>200</w:t>
            </w:r>
          </w:p>
        </w:tc>
        <w:tc>
          <w:tcPr>
            <w:tcW w:w="1324" w:type="dxa"/>
            <w:shd w:val="clear" w:color="auto" w:fill="auto"/>
            <w:tcMar>
              <w:left w:w="103" w:type="dxa"/>
            </w:tcMar>
          </w:tcPr>
          <w:p w14:paraId="4A69BAC2" w14:textId="77777777" w:rsidR="008419D9" w:rsidRDefault="00D34F08">
            <w:pPr>
              <w:jc w:val="center"/>
            </w:pPr>
            <w:r>
              <w:t>100</w:t>
            </w:r>
          </w:p>
        </w:tc>
        <w:tc>
          <w:tcPr>
            <w:tcW w:w="1123" w:type="dxa"/>
            <w:shd w:val="clear" w:color="auto" w:fill="auto"/>
            <w:tcMar>
              <w:left w:w="103" w:type="dxa"/>
            </w:tcMar>
          </w:tcPr>
          <w:p w14:paraId="552E93D2" w14:textId="77777777" w:rsidR="008419D9" w:rsidRDefault="00D34F08">
            <w:pPr>
              <w:jc w:val="center"/>
            </w:pPr>
            <w:r>
              <w:t>10%</w:t>
            </w:r>
          </w:p>
        </w:tc>
        <w:tc>
          <w:tcPr>
            <w:tcW w:w="1030" w:type="dxa"/>
            <w:shd w:val="clear" w:color="auto" w:fill="auto"/>
            <w:tcMar>
              <w:left w:w="103" w:type="dxa"/>
            </w:tcMar>
          </w:tcPr>
          <w:p w14:paraId="76E9B5FA" w14:textId="77777777" w:rsidR="008419D9" w:rsidRDefault="00D34F08">
            <w:pPr>
              <w:jc w:val="center"/>
            </w:pPr>
            <w:r>
              <w:t>84,24%</w:t>
            </w:r>
          </w:p>
        </w:tc>
        <w:tc>
          <w:tcPr>
            <w:tcW w:w="1029" w:type="dxa"/>
            <w:shd w:val="clear" w:color="auto" w:fill="auto"/>
            <w:tcMar>
              <w:left w:w="103" w:type="dxa"/>
            </w:tcMar>
          </w:tcPr>
          <w:p w14:paraId="7EF73E17" w14:textId="77777777" w:rsidR="008419D9" w:rsidRDefault="00D34F08">
            <w:pPr>
              <w:jc w:val="center"/>
            </w:pPr>
            <w:r>
              <w:t>38%</w:t>
            </w:r>
          </w:p>
        </w:tc>
      </w:tr>
      <w:tr w:rsidR="008419D9" w14:paraId="1258694B" w14:textId="77777777">
        <w:trPr>
          <w:trHeight w:val="300"/>
          <w:jc w:val="center"/>
        </w:trPr>
        <w:tc>
          <w:tcPr>
            <w:tcW w:w="1337" w:type="dxa"/>
            <w:shd w:val="clear" w:color="auto" w:fill="auto"/>
            <w:tcMar>
              <w:left w:w="103" w:type="dxa"/>
            </w:tcMar>
          </w:tcPr>
          <w:p w14:paraId="590D78CD" w14:textId="77777777" w:rsidR="008419D9" w:rsidRDefault="00D34F08">
            <w:pPr>
              <w:jc w:val="center"/>
            </w:pPr>
            <w:r>
              <w:t>200</w:t>
            </w:r>
          </w:p>
        </w:tc>
        <w:tc>
          <w:tcPr>
            <w:tcW w:w="1124" w:type="dxa"/>
            <w:shd w:val="clear" w:color="auto" w:fill="auto"/>
            <w:tcMar>
              <w:left w:w="103" w:type="dxa"/>
            </w:tcMar>
          </w:tcPr>
          <w:p w14:paraId="74E04416" w14:textId="77777777" w:rsidR="008419D9" w:rsidRDefault="00D34F08">
            <w:pPr>
              <w:jc w:val="center"/>
            </w:pPr>
            <w:r>
              <w:t>200</w:t>
            </w:r>
          </w:p>
        </w:tc>
        <w:tc>
          <w:tcPr>
            <w:tcW w:w="1324" w:type="dxa"/>
            <w:shd w:val="clear" w:color="auto" w:fill="auto"/>
            <w:tcMar>
              <w:left w:w="103" w:type="dxa"/>
            </w:tcMar>
          </w:tcPr>
          <w:p w14:paraId="5AA0E43F" w14:textId="77777777" w:rsidR="008419D9" w:rsidRDefault="00D34F08">
            <w:pPr>
              <w:jc w:val="center"/>
            </w:pPr>
            <w:r>
              <w:t>120</w:t>
            </w:r>
          </w:p>
        </w:tc>
        <w:tc>
          <w:tcPr>
            <w:tcW w:w="1123" w:type="dxa"/>
            <w:shd w:val="clear" w:color="auto" w:fill="auto"/>
            <w:tcMar>
              <w:left w:w="103" w:type="dxa"/>
            </w:tcMar>
          </w:tcPr>
          <w:p w14:paraId="69612039" w14:textId="77777777" w:rsidR="008419D9" w:rsidRDefault="00D34F08">
            <w:pPr>
              <w:jc w:val="center"/>
            </w:pPr>
            <w:r>
              <w:t>10%</w:t>
            </w:r>
          </w:p>
        </w:tc>
        <w:tc>
          <w:tcPr>
            <w:tcW w:w="1030" w:type="dxa"/>
            <w:shd w:val="clear" w:color="auto" w:fill="auto"/>
            <w:tcMar>
              <w:left w:w="103" w:type="dxa"/>
            </w:tcMar>
          </w:tcPr>
          <w:p w14:paraId="4E1E14A8" w14:textId="77777777" w:rsidR="008419D9" w:rsidRDefault="00D34F08">
            <w:pPr>
              <w:jc w:val="center"/>
            </w:pPr>
            <w:r>
              <w:t>84,9%</w:t>
            </w:r>
          </w:p>
        </w:tc>
        <w:tc>
          <w:tcPr>
            <w:tcW w:w="1029" w:type="dxa"/>
            <w:shd w:val="clear" w:color="auto" w:fill="auto"/>
            <w:tcMar>
              <w:left w:w="103" w:type="dxa"/>
            </w:tcMar>
          </w:tcPr>
          <w:p w14:paraId="730B44B9" w14:textId="77777777" w:rsidR="008419D9" w:rsidRDefault="00D34F08">
            <w:pPr>
              <w:jc w:val="center"/>
            </w:pPr>
            <w:r>
              <w:t>38%</w:t>
            </w:r>
          </w:p>
        </w:tc>
      </w:tr>
      <w:tr w:rsidR="008419D9" w14:paraId="488D236C" w14:textId="77777777">
        <w:trPr>
          <w:trHeight w:val="300"/>
          <w:jc w:val="center"/>
        </w:trPr>
        <w:tc>
          <w:tcPr>
            <w:tcW w:w="1337" w:type="dxa"/>
            <w:shd w:val="clear" w:color="auto" w:fill="auto"/>
            <w:tcMar>
              <w:left w:w="103" w:type="dxa"/>
            </w:tcMar>
          </w:tcPr>
          <w:p w14:paraId="64CC0DED" w14:textId="77777777" w:rsidR="008419D9" w:rsidRDefault="00D34F08">
            <w:pPr>
              <w:jc w:val="center"/>
            </w:pPr>
            <w:r>
              <w:t>90</w:t>
            </w:r>
          </w:p>
        </w:tc>
        <w:tc>
          <w:tcPr>
            <w:tcW w:w="1124" w:type="dxa"/>
            <w:shd w:val="clear" w:color="auto" w:fill="auto"/>
            <w:tcMar>
              <w:left w:w="103" w:type="dxa"/>
            </w:tcMar>
          </w:tcPr>
          <w:p w14:paraId="033F3955" w14:textId="77777777" w:rsidR="008419D9" w:rsidRDefault="00D34F08">
            <w:pPr>
              <w:jc w:val="center"/>
            </w:pPr>
            <w:r>
              <w:t>350</w:t>
            </w:r>
          </w:p>
        </w:tc>
        <w:tc>
          <w:tcPr>
            <w:tcW w:w="1324" w:type="dxa"/>
            <w:shd w:val="clear" w:color="auto" w:fill="auto"/>
            <w:tcMar>
              <w:left w:w="103" w:type="dxa"/>
            </w:tcMar>
          </w:tcPr>
          <w:p w14:paraId="2B872B80" w14:textId="77777777" w:rsidR="008419D9" w:rsidRDefault="00D34F08">
            <w:pPr>
              <w:jc w:val="center"/>
            </w:pPr>
            <w:r>
              <w:t>100</w:t>
            </w:r>
          </w:p>
        </w:tc>
        <w:tc>
          <w:tcPr>
            <w:tcW w:w="1123" w:type="dxa"/>
            <w:shd w:val="clear" w:color="auto" w:fill="auto"/>
            <w:tcMar>
              <w:left w:w="103" w:type="dxa"/>
            </w:tcMar>
          </w:tcPr>
          <w:p w14:paraId="7B9C9B20" w14:textId="77777777" w:rsidR="008419D9" w:rsidRDefault="00D34F08">
            <w:pPr>
              <w:jc w:val="center"/>
            </w:pPr>
            <w:r>
              <w:t>10%</w:t>
            </w:r>
          </w:p>
        </w:tc>
        <w:tc>
          <w:tcPr>
            <w:tcW w:w="1030" w:type="dxa"/>
            <w:shd w:val="clear" w:color="auto" w:fill="auto"/>
            <w:tcMar>
              <w:left w:w="103" w:type="dxa"/>
            </w:tcMar>
          </w:tcPr>
          <w:p w14:paraId="41F8125C" w14:textId="77777777" w:rsidR="008419D9" w:rsidRDefault="00D34F08">
            <w:pPr>
              <w:jc w:val="center"/>
            </w:pPr>
            <w:r>
              <w:t>81,58%</w:t>
            </w:r>
          </w:p>
        </w:tc>
        <w:tc>
          <w:tcPr>
            <w:tcW w:w="1029" w:type="dxa"/>
            <w:shd w:val="clear" w:color="auto" w:fill="auto"/>
            <w:tcMar>
              <w:left w:w="103" w:type="dxa"/>
            </w:tcMar>
          </w:tcPr>
          <w:p w14:paraId="64E53773" w14:textId="77777777" w:rsidR="008419D9" w:rsidRDefault="00D34F08">
            <w:pPr>
              <w:jc w:val="center"/>
            </w:pPr>
            <w:r>
              <w:t>38%</w:t>
            </w:r>
          </w:p>
        </w:tc>
      </w:tr>
      <w:tr w:rsidR="008419D9" w14:paraId="0B01D812" w14:textId="77777777">
        <w:trPr>
          <w:trHeight w:val="300"/>
          <w:jc w:val="center"/>
        </w:trPr>
        <w:tc>
          <w:tcPr>
            <w:tcW w:w="1337" w:type="dxa"/>
            <w:shd w:val="clear" w:color="auto" w:fill="auto"/>
            <w:tcMar>
              <w:left w:w="103" w:type="dxa"/>
            </w:tcMar>
          </w:tcPr>
          <w:p w14:paraId="6994CE9B" w14:textId="77777777" w:rsidR="008419D9" w:rsidRDefault="00D34F08">
            <w:pPr>
              <w:jc w:val="center"/>
            </w:pPr>
            <w:r>
              <w:t>60</w:t>
            </w:r>
          </w:p>
        </w:tc>
        <w:tc>
          <w:tcPr>
            <w:tcW w:w="1124" w:type="dxa"/>
            <w:shd w:val="clear" w:color="auto" w:fill="auto"/>
            <w:tcMar>
              <w:left w:w="103" w:type="dxa"/>
            </w:tcMar>
          </w:tcPr>
          <w:p w14:paraId="0CC7117D" w14:textId="77777777" w:rsidR="008419D9" w:rsidRDefault="00D34F08">
            <w:pPr>
              <w:jc w:val="center"/>
            </w:pPr>
            <w:r>
              <w:t>200</w:t>
            </w:r>
          </w:p>
        </w:tc>
        <w:tc>
          <w:tcPr>
            <w:tcW w:w="1324" w:type="dxa"/>
            <w:shd w:val="clear" w:color="auto" w:fill="auto"/>
            <w:tcMar>
              <w:left w:w="103" w:type="dxa"/>
            </w:tcMar>
          </w:tcPr>
          <w:p w14:paraId="4BF6A194" w14:textId="77777777" w:rsidR="008419D9" w:rsidRDefault="00D34F08">
            <w:pPr>
              <w:jc w:val="center"/>
            </w:pPr>
            <w:r>
              <w:t>100</w:t>
            </w:r>
          </w:p>
        </w:tc>
        <w:tc>
          <w:tcPr>
            <w:tcW w:w="1123" w:type="dxa"/>
            <w:shd w:val="clear" w:color="auto" w:fill="auto"/>
            <w:tcMar>
              <w:left w:w="103" w:type="dxa"/>
            </w:tcMar>
          </w:tcPr>
          <w:p w14:paraId="4FA19B4F" w14:textId="77777777" w:rsidR="008419D9" w:rsidRDefault="00D34F08">
            <w:pPr>
              <w:jc w:val="center"/>
            </w:pPr>
            <w:r>
              <w:t>10%</w:t>
            </w:r>
          </w:p>
        </w:tc>
        <w:tc>
          <w:tcPr>
            <w:tcW w:w="1030" w:type="dxa"/>
            <w:shd w:val="clear" w:color="auto" w:fill="auto"/>
            <w:tcMar>
              <w:left w:w="103" w:type="dxa"/>
            </w:tcMar>
          </w:tcPr>
          <w:p w14:paraId="05CFF8CC" w14:textId="77777777" w:rsidR="008419D9" w:rsidRDefault="00D34F08">
            <w:pPr>
              <w:jc w:val="center"/>
            </w:pPr>
            <w:r>
              <w:t>84,0%</w:t>
            </w:r>
          </w:p>
        </w:tc>
        <w:tc>
          <w:tcPr>
            <w:tcW w:w="1029" w:type="dxa"/>
            <w:shd w:val="clear" w:color="auto" w:fill="auto"/>
            <w:tcMar>
              <w:left w:w="103" w:type="dxa"/>
            </w:tcMar>
          </w:tcPr>
          <w:p w14:paraId="16886E72" w14:textId="77777777" w:rsidR="008419D9" w:rsidRDefault="00D34F08">
            <w:pPr>
              <w:jc w:val="center"/>
            </w:pPr>
            <w:r>
              <w:t>38%</w:t>
            </w:r>
          </w:p>
        </w:tc>
      </w:tr>
      <w:tr w:rsidR="008419D9" w14:paraId="45902859" w14:textId="77777777">
        <w:trPr>
          <w:trHeight w:val="300"/>
          <w:jc w:val="center"/>
        </w:trPr>
        <w:tc>
          <w:tcPr>
            <w:tcW w:w="1337" w:type="dxa"/>
            <w:shd w:val="clear" w:color="auto" w:fill="auto"/>
            <w:tcMar>
              <w:left w:w="103" w:type="dxa"/>
            </w:tcMar>
          </w:tcPr>
          <w:p w14:paraId="60CAD70B" w14:textId="77777777" w:rsidR="008419D9" w:rsidRDefault="00D34F08">
            <w:pPr>
              <w:jc w:val="center"/>
            </w:pPr>
            <w:r>
              <w:t>70</w:t>
            </w:r>
          </w:p>
        </w:tc>
        <w:tc>
          <w:tcPr>
            <w:tcW w:w="1124" w:type="dxa"/>
            <w:shd w:val="clear" w:color="auto" w:fill="auto"/>
            <w:tcMar>
              <w:left w:w="103" w:type="dxa"/>
            </w:tcMar>
          </w:tcPr>
          <w:p w14:paraId="60A8BD27" w14:textId="77777777" w:rsidR="008419D9" w:rsidRDefault="00D34F08">
            <w:pPr>
              <w:jc w:val="center"/>
            </w:pPr>
            <w:r>
              <w:t>150</w:t>
            </w:r>
          </w:p>
        </w:tc>
        <w:tc>
          <w:tcPr>
            <w:tcW w:w="1324" w:type="dxa"/>
            <w:shd w:val="clear" w:color="auto" w:fill="auto"/>
            <w:tcMar>
              <w:left w:w="103" w:type="dxa"/>
            </w:tcMar>
          </w:tcPr>
          <w:p w14:paraId="446D5A2F" w14:textId="77777777" w:rsidR="008419D9" w:rsidRDefault="00D34F08">
            <w:pPr>
              <w:jc w:val="center"/>
            </w:pPr>
            <w:r>
              <w:t>100</w:t>
            </w:r>
          </w:p>
        </w:tc>
        <w:tc>
          <w:tcPr>
            <w:tcW w:w="1123" w:type="dxa"/>
            <w:shd w:val="clear" w:color="auto" w:fill="auto"/>
            <w:tcMar>
              <w:left w:w="103" w:type="dxa"/>
            </w:tcMar>
          </w:tcPr>
          <w:p w14:paraId="32298ED2" w14:textId="77777777" w:rsidR="008419D9" w:rsidRDefault="00D34F08">
            <w:pPr>
              <w:jc w:val="center"/>
            </w:pPr>
            <w:r>
              <w:t>10%</w:t>
            </w:r>
          </w:p>
        </w:tc>
        <w:tc>
          <w:tcPr>
            <w:tcW w:w="1030" w:type="dxa"/>
            <w:shd w:val="clear" w:color="auto" w:fill="auto"/>
            <w:tcMar>
              <w:left w:w="103" w:type="dxa"/>
            </w:tcMar>
          </w:tcPr>
          <w:p w14:paraId="7F58EEA5" w14:textId="77777777" w:rsidR="008419D9" w:rsidRDefault="00D34F08">
            <w:pPr>
              <w:jc w:val="center"/>
            </w:pPr>
            <w:r>
              <w:t>82,73%</w:t>
            </w:r>
          </w:p>
        </w:tc>
        <w:tc>
          <w:tcPr>
            <w:tcW w:w="1029" w:type="dxa"/>
            <w:shd w:val="clear" w:color="auto" w:fill="auto"/>
            <w:tcMar>
              <w:left w:w="103" w:type="dxa"/>
            </w:tcMar>
          </w:tcPr>
          <w:p w14:paraId="11C82069" w14:textId="77777777" w:rsidR="008419D9" w:rsidRDefault="00D34F08">
            <w:pPr>
              <w:jc w:val="center"/>
            </w:pPr>
            <w:r>
              <w:t>38%</w:t>
            </w:r>
          </w:p>
        </w:tc>
      </w:tr>
      <w:tr w:rsidR="008419D9" w14:paraId="0C486F14" w14:textId="77777777">
        <w:trPr>
          <w:trHeight w:val="300"/>
          <w:jc w:val="center"/>
        </w:trPr>
        <w:tc>
          <w:tcPr>
            <w:tcW w:w="1337" w:type="dxa"/>
            <w:shd w:val="clear" w:color="auto" w:fill="auto"/>
            <w:tcMar>
              <w:left w:w="103" w:type="dxa"/>
            </w:tcMar>
          </w:tcPr>
          <w:p w14:paraId="4668ADC2" w14:textId="77777777" w:rsidR="008419D9" w:rsidRDefault="00D34F08">
            <w:pPr>
              <w:jc w:val="center"/>
            </w:pPr>
            <w:r>
              <w:t>60</w:t>
            </w:r>
          </w:p>
        </w:tc>
        <w:tc>
          <w:tcPr>
            <w:tcW w:w="1124" w:type="dxa"/>
            <w:shd w:val="clear" w:color="auto" w:fill="auto"/>
            <w:tcMar>
              <w:left w:w="103" w:type="dxa"/>
            </w:tcMar>
          </w:tcPr>
          <w:p w14:paraId="38DEB3A2" w14:textId="77777777" w:rsidR="008419D9" w:rsidRDefault="00D34F08">
            <w:pPr>
              <w:jc w:val="center"/>
            </w:pPr>
            <w:r>
              <w:t>250</w:t>
            </w:r>
          </w:p>
        </w:tc>
        <w:tc>
          <w:tcPr>
            <w:tcW w:w="1324" w:type="dxa"/>
            <w:shd w:val="clear" w:color="auto" w:fill="auto"/>
            <w:tcMar>
              <w:left w:w="103" w:type="dxa"/>
            </w:tcMar>
          </w:tcPr>
          <w:p w14:paraId="529E249E" w14:textId="77777777" w:rsidR="008419D9" w:rsidRDefault="00D34F08">
            <w:pPr>
              <w:jc w:val="center"/>
            </w:pPr>
            <w:r>
              <w:t>100</w:t>
            </w:r>
          </w:p>
        </w:tc>
        <w:tc>
          <w:tcPr>
            <w:tcW w:w="1123" w:type="dxa"/>
            <w:shd w:val="clear" w:color="auto" w:fill="auto"/>
            <w:tcMar>
              <w:left w:w="103" w:type="dxa"/>
            </w:tcMar>
          </w:tcPr>
          <w:p w14:paraId="17EFA847" w14:textId="77777777" w:rsidR="008419D9" w:rsidRDefault="00D34F08">
            <w:pPr>
              <w:jc w:val="center"/>
            </w:pPr>
            <w:r>
              <w:t>10%</w:t>
            </w:r>
          </w:p>
        </w:tc>
        <w:tc>
          <w:tcPr>
            <w:tcW w:w="1030" w:type="dxa"/>
            <w:shd w:val="clear" w:color="auto" w:fill="auto"/>
            <w:tcMar>
              <w:left w:w="103" w:type="dxa"/>
            </w:tcMar>
          </w:tcPr>
          <w:p w14:paraId="60176E54" w14:textId="77777777" w:rsidR="008419D9" w:rsidRDefault="00D34F08">
            <w:pPr>
              <w:jc w:val="center"/>
            </w:pPr>
            <w:r>
              <w:t>83,82%</w:t>
            </w:r>
          </w:p>
        </w:tc>
        <w:tc>
          <w:tcPr>
            <w:tcW w:w="1029" w:type="dxa"/>
            <w:shd w:val="clear" w:color="auto" w:fill="auto"/>
            <w:tcMar>
              <w:left w:w="103" w:type="dxa"/>
            </w:tcMar>
          </w:tcPr>
          <w:p w14:paraId="7DF071BE" w14:textId="77777777" w:rsidR="008419D9" w:rsidRDefault="00D34F08">
            <w:pPr>
              <w:jc w:val="center"/>
            </w:pPr>
            <w:r>
              <w:t>37%</w:t>
            </w:r>
          </w:p>
        </w:tc>
      </w:tr>
      <w:tr w:rsidR="008419D9" w14:paraId="008CDD3D" w14:textId="77777777">
        <w:trPr>
          <w:trHeight w:val="300"/>
          <w:jc w:val="center"/>
        </w:trPr>
        <w:tc>
          <w:tcPr>
            <w:tcW w:w="1337" w:type="dxa"/>
            <w:shd w:val="clear" w:color="auto" w:fill="auto"/>
            <w:tcMar>
              <w:left w:w="103" w:type="dxa"/>
            </w:tcMar>
          </w:tcPr>
          <w:p w14:paraId="51D9F8DA" w14:textId="77777777" w:rsidR="008419D9" w:rsidRDefault="00D34F08">
            <w:pPr>
              <w:jc w:val="center"/>
            </w:pPr>
            <w:r>
              <w:t>160</w:t>
            </w:r>
          </w:p>
        </w:tc>
        <w:tc>
          <w:tcPr>
            <w:tcW w:w="1124" w:type="dxa"/>
            <w:shd w:val="clear" w:color="auto" w:fill="auto"/>
            <w:tcMar>
              <w:left w:w="103" w:type="dxa"/>
            </w:tcMar>
          </w:tcPr>
          <w:p w14:paraId="322CB1F1" w14:textId="77777777" w:rsidR="008419D9" w:rsidRDefault="00D34F08">
            <w:pPr>
              <w:jc w:val="center"/>
            </w:pPr>
            <w:r>
              <w:t>200</w:t>
            </w:r>
          </w:p>
        </w:tc>
        <w:tc>
          <w:tcPr>
            <w:tcW w:w="1324" w:type="dxa"/>
            <w:shd w:val="clear" w:color="auto" w:fill="auto"/>
            <w:tcMar>
              <w:left w:w="103" w:type="dxa"/>
            </w:tcMar>
          </w:tcPr>
          <w:p w14:paraId="77B32FDB" w14:textId="77777777" w:rsidR="008419D9" w:rsidRDefault="00D34F08">
            <w:pPr>
              <w:jc w:val="center"/>
            </w:pPr>
            <w:r>
              <w:t>100</w:t>
            </w:r>
          </w:p>
        </w:tc>
        <w:tc>
          <w:tcPr>
            <w:tcW w:w="1123" w:type="dxa"/>
            <w:shd w:val="clear" w:color="auto" w:fill="auto"/>
            <w:tcMar>
              <w:left w:w="103" w:type="dxa"/>
            </w:tcMar>
          </w:tcPr>
          <w:p w14:paraId="303FE570" w14:textId="77777777" w:rsidR="008419D9" w:rsidRDefault="00D34F08">
            <w:pPr>
              <w:jc w:val="center"/>
            </w:pPr>
            <w:r>
              <w:t>10%</w:t>
            </w:r>
          </w:p>
        </w:tc>
        <w:tc>
          <w:tcPr>
            <w:tcW w:w="1030" w:type="dxa"/>
            <w:shd w:val="clear" w:color="auto" w:fill="auto"/>
            <w:tcMar>
              <w:left w:w="103" w:type="dxa"/>
            </w:tcMar>
          </w:tcPr>
          <w:p w14:paraId="1E51BD5A" w14:textId="77777777" w:rsidR="008419D9" w:rsidRDefault="00D34F08">
            <w:pPr>
              <w:jc w:val="center"/>
            </w:pPr>
            <w:r>
              <w:t>83,39%</w:t>
            </w:r>
          </w:p>
        </w:tc>
        <w:tc>
          <w:tcPr>
            <w:tcW w:w="1029" w:type="dxa"/>
            <w:shd w:val="clear" w:color="auto" w:fill="auto"/>
            <w:tcMar>
              <w:left w:w="103" w:type="dxa"/>
            </w:tcMar>
          </w:tcPr>
          <w:p w14:paraId="40D9D9FF" w14:textId="77777777" w:rsidR="008419D9" w:rsidRDefault="00D34F08">
            <w:pPr>
              <w:jc w:val="center"/>
            </w:pPr>
            <w:r>
              <w:t>37%</w:t>
            </w:r>
          </w:p>
        </w:tc>
      </w:tr>
      <w:tr w:rsidR="008419D9" w14:paraId="60006088" w14:textId="77777777">
        <w:trPr>
          <w:trHeight w:val="300"/>
          <w:jc w:val="center"/>
        </w:trPr>
        <w:tc>
          <w:tcPr>
            <w:tcW w:w="1337" w:type="dxa"/>
            <w:shd w:val="clear" w:color="auto" w:fill="auto"/>
            <w:tcMar>
              <w:left w:w="103" w:type="dxa"/>
            </w:tcMar>
          </w:tcPr>
          <w:p w14:paraId="37101938" w14:textId="77777777" w:rsidR="008419D9" w:rsidRDefault="00D34F08">
            <w:pPr>
              <w:jc w:val="center"/>
            </w:pPr>
            <w:r>
              <w:t>60</w:t>
            </w:r>
          </w:p>
        </w:tc>
        <w:tc>
          <w:tcPr>
            <w:tcW w:w="1124" w:type="dxa"/>
            <w:shd w:val="clear" w:color="auto" w:fill="auto"/>
            <w:tcMar>
              <w:left w:w="103" w:type="dxa"/>
            </w:tcMar>
          </w:tcPr>
          <w:p w14:paraId="7FA44BB0" w14:textId="77777777" w:rsidR="008419D9" w:rsidRDefault="00D34F08">
            <w:pPr>
              <w:jc w:val="center"/>
            </w:pPr>
            <w:r>
              <w:t>400</w:t>
            </w:r>
          </w:p>
        </w:tc>
        <w:tc>
          <w:tcPr>
            <w:tcW w:w="1324" w:type="dxa"/>
            <w:shd w:val="clear" w:color="auto" w:fill="auto"/>
            <w:tcMar>
              <w:left w:w="103" w:type="dxa"/>
            </w:tcMar>
          </w:tcPr>
          <w:p w14:paraId="5CF89C24" w14:textId="77777777" w:rsidR="008419D9" w:rsidRDefault="00D34F08">
            <w:pPr>
              <w:jc w:val="center"/>
            </w:pPr>
            <w:r>
              <w:t>100</w:t>
            </w:r>
          </w:p>
        </w:tc>
        <w:tc>
          <w:tcPr>
            <w:tcW w:w="1123" w:type="dxa"/>
            <w:shd w:val="clear" w:color="auto" w:fill="auto"/>
            <w:tcMar>
              <w:left w:w="103" w:type="dxa"/>
            </w:tcMar>
          </w:tcPr>
          <w:p w14:paraId="488AFEFF" w14:textId="77777777" w:rsidR="008419D9" w:rsidRDefault="00D34F08">
            <w:pPr>
              <w:jc w:val="center"/>
            </w:pPr>
            <w:r>
              <w:t>10%</w:t>
            </w:r>
          </w:p>
        </w:tc>
        <w:tc>
          <w:tcPr>
            <w:tcW w:w="1030" w:type="dxa"/>
            <w:shd w:val="clear" w:color="auto" w:fill="auto"/>
            <w:tcMar>
              <w:left w:w="103" w:type="dxa"/>
            </w:tcMar>
          </w:tcPr>
          <w:p w14:paraId="17656863" w14:textId="77777777" w:rsidR="008419D9" w:rsidRDefault="00D34F08">
            <w:pPr>
              <w:jc w:val="center"/>
            </w:pPr>
            <w:r>
              <w:t>83,76%</w:t>
            </w:r>
          </w:p>
        </w:tc>
        <w:tc>
          <w:tcPr>
            <w:tcW w:w="1029" w:type="dxa"/>
            <w:shd w:val="clear" w:color="auto" w:fill="auto"/>
            <w:tcMar>
              <w:left w:w="103" w:type="dxa"/>
            </w:tcMar>
          </w:tcPr>
          <w:p w14:paraId="28625916" w14:textId="77777777" w:rsidR="008419D9" w:rsidRDefault="00D34F08">
            <w:pPr>
              <w:jc w:val="center"/>
            </w:pPr>
            <w:r>
              <w:t>37%</w:t>
            </w:r>
          </w:p>
        </w:tc>
      </w:tr>
      <w:tr w:rsidR="008419D9" w14:paraId="7CE3E3DE" w14:textId="77777777">
        <w:trPr>
          <w:trHeight w:val="300"/>
          <w:jc w:val="center"/>
        </w:trPr>
        <w:tc>
          <w:tcPr>
            <w:tcW w:w="1337" w:type="dxa"/>
            <w:shd w:val="clear" w:color="auto" w:fill="auto"/>
            <w:tcMar>
              <w:left w:w="103" w:type="dxa"/>
            </w:tcMar>
          </w:tcPr>
          <w:p w14:paraId="09841C73" w14:textId="77777777" w:rsidR="008419D9" w:rsidRDefault="00D34F08">
            <w:pPr>
              <w:jc w:val="center"/>
            </w:pPr>
            <w:r>
              <w:t>80</w:t>
            </w:r>
          </w:p>
        </w:tc>
        <w:tc>
          <w:tcPr>
            <w:tcW w:w="1124" w:type="dxa"/>
            <w:shd w:val="clear" w:color="auto" w:fill="auto"/>
            <w:tcMar>
              <w:left w:w="103" w:type="dxa"/>
            </w:tcMar>
          </w:tcPr>
          <w:p w14:paraId="2C440F7E" w14:textId="77777777" w:rsidR="008419D9" w:rsidRDefault="00D34F08">
            <w:pPr>
              <w:jc w:val="center"/>
            </w:pPr>
            <w:r>
              <w:t>350</w:t>
            </w:r>
          </w:p>
        </w:tc>
        <w:tc>
          <w:tcPr>
            <w:tcW w:w="1324" w:type="dxa"/>
            <w:shd w:val="clear" w:color="auto" w:fill="auto"/>
            <w:tcMar>
              <w:left w:w="103" w:type="dxa"/>
            </w:tcMar>
          </w:tcPr>
          <w:p w14:paraId="4A131297" w14:textId="77777777" w:rsidR="008419D9" w:rsidRDefault="00D34F08">
            <w:pPr>
              <w:jc w:val="center"/>
            </w:pPr>
            <w:r>
              <w:t>100</w:t>
            </w:r>
          </w:p>
        </w:tc>
        <w:tc>
          <w:tcPr>
            <w:tcW w:w="1123" w:type="dxa"/>
            <w:shd w:val="clear" w:color="auto" w:fill="auto"/>
            <w:tcMar>
              <w:left w:w="103" w:type="dxa"/>
            </w:tcMar>
          </w:tcPr>
          <w:p w14:paraId="58BCFF13" w14:textId="77777777" w:rsidR="008419D9" w:rsidRDefault="00D34F08">
            <w:pPr>
              <w:jc w:val="center"/>
            </w:pPr>
            <w:r>
              <w:t>10%</w:t>
            </w:r>
          </w:p>
        </w:tc>
        <w:tc>
          <w:tcPr>
            <w:tcW w:w="1030" w:type="dxa"/>
            <w:shd w:val="clear" w:color="auto" w:fill="auto"/>
            <w:tcMar>
              <w:left w:w="103" w:type="dxa"/>
            </w:tcMar>
          </w:tcPr>
          <w:p w14:paraId="65925C09" w14:textId="77777777" w:rsidR="008419D9" w:rsidRDefault="00D34F08">
            <w:pPr>
              <w:jc w:val="center"/>
            </w:pPr>
            <w:r>
              <w:t>83,51%</w:t>
            </w:r>
          </w:p>
        </w:tc>
        <w:tc>
          <w:tcPr>
            <w:tcW w:w="1029" w:type="dxa"/>
            <w:shd w:val="clear" w:color="auto" w:fill="auto"/>
            <w:tcMar>
              <w:left w:w="103" w:type="dxa"/>
            </w:tcMar>
          </w:tcPr>
          <w:p w14:paraId="3AE1A0D5" w14:textId="77777777" w:rsidR="008419D9" w:rsidRDefault="00D34F08">
            <w:pPr>
              <w:jc w:val="center"/>
            </w:pPr>
            <w:r>
              <w:t>37%</w:t>
            </w:r>
          </w:p>
        </w:tc>
      </w:tr>
      <w:tr w:rsidR="008419D9" w14:paraId="587B28AA" w14:textId="77777777">
        <w:trPr>
          <w:trHeight w:val="300"/>
          <w:jc w:val="center"/>
        </w:trPr>
        <w:tc>
          <w:tcPr>
            <w:tcW w:w="1337" w:type="dxa"/>
            <w:shd w:val="clear" w:color="auto" w:fill="auto"/>
            <w:tcMar>
              <w:left w:w="103" w:type="dxa"/>
            </w:tcMar>
          </w:tcPr>
          <w:p w14:paraId="4DA9A958" w14:textId="77777777" w:rsidR="008419D9" w:rsidRDefault="00D34F08">
            <w:pPr>
              <w:jc w:val="center"/>
            </w:pPr>
            <w:r>
              <w:t>130</w:t>
            </w:r>
          </w:p>
        </w:tc>
        <w:tc>
          <w:tcPr>
            <w:tcW w:w="1124" w:type="dxa"/>
            <w:shd w:val="clear" w:color="auto" w:fill="auto"/>
            <w:tcMar>
              <w:left w:w="103" w:type="dxa"/>
            </w:tcMar>
          </w:tcPr>
          <w:p w14:paraId="00D26BD1" w14:textId="77777777" w:rsidR="008419D9" w:rsidRDefault="00D34F08">
            <w:pPr>
              <w:jc w:val="center"/>
            </w:pPr>
            <w:r>
              <w:t>300</w:t>
            </w:r>
          </w:p>
        </w:tc>
        <w:tc>
          <w:tcPr>
            <w:tcW w:w="1324" w:type="dxa"/>
            <w:shd w:val="clear" w:color="auto" w:fill="auto"/>
            <w:tcMar>
              <w:left w:w="103" w:type="dxa"/>
            </w:tcMar>
          </w:tcPr>
          <w:p w14:paraId="237ED20C" w14:textId="77777777" w:rsidR="008419D9" w:rsidRDefault="00D34F08">
            <w:pPr>
              <w:jc w:val="center"/>
            </w:pPr>
            <w:r>
              <w:t>100</w:t>
            </w:r>
          </w:p>
        </w:tc>
        <w:tc>
          <w:tcPr>
            <w:tcW w:w="1123" w:type="dxa"/>
            <w:shd w:val="clear" w:color="auto" w:fill="auto"/>
            <w:tcMar>
              <w:left w:w="103" w:type="dxa"/>
            </w:tcMar>
          </w:tcPr>
          <w:p w14:paraId="534CD4C6" w14:textId="77777777" w:rsidR="008419D9" w:rsidRDefault="00D34F08">
            <w:pPr>
              <w:jc w:val="center"/>
            </w:pPr>
            <w:r>
              <w:t>10%</w:t>
            </w:r>
          </w:p>
        </w:tc>
        <w:tc>
          <w:tcPr>
            <w:tcW w:w="1030" w:type="dxa"/>
            <w:shd w:val="clear" w:color="auto" w:fill="auto"/>
            <w:tcMar>
              <w:left w:w="103" w:type="dxa"/>
            </w:tcMar>
          </w:tcPr>
          <w:p w14:paraId="458BA109" w14:textId="77777777" w:rsidR="008419D9" w:rsidRDefault="00D34F08">
            <w:pPr>
              <w:jc w:val="center"/>
            </w:pPr>
            <w:r>
              <w:t>83,15%</w:t>
            </w:r>
          </w:p>
        </w:tc>
        <w:tc>
          <w:tcPr>
            <w:tcW w:w="1029" w:type="dxa"/>
            <w:shd w:val="clear" w:color="auto" w:fill="auto"/>
            <w:tcMar>
              <w:left w:w="103" w:type="dxa"/>
            </w:tcMar>
          </w:tcPr>
          <w:p w14:paraId="18ADA40C" w14:textId="77777777" w:rsidR="008419D9" w:rsidRDefault="00D34F08">
            <w:pPr>
              <w:jc w:val="center"/>
            </w:pPr>
            <w:r>
              <w:t>36%</w:t>
            </w:r>
          </w:p>
        </w:tc>
      </w:tr>
      <w:tr w:rsidR="008419D9" w14:paraId="4B2DA095" w14:textId="77777777">
        <w:trPr>
          <w:trHeight w:val="300"/>
          <w:jc w:val="center"/>
        </w:trPr>
        <w:tc>
          <w:tcPr>
            <w:tcW w:w="1337" w:type="dxa"/>
            <w:shd w:val="clear" w:color="auto" w:fill="auto"/>
            <w:tcMar>
              <w:left w:w="103" w:type="dxa"/>
            </w:tcMar>
          </w:tcPr>
          <w:p w14:paraId="07D3E677" w14:textId="77777777" w:rsidR="008419D9" w:rsidRDefault="00D34F08">
            <w:pPr>
              <w:jc w:val="center"/>
            </w:pPr>
            <w:r>
              <w:t>60</w:t>
            </w:r>
          </w:p>
        </w:tc>
        <w:tc>
          <w:tcPr>
            <w:tcW w:w="1124" w:type="dxa"/>
            <w:shd w:val="clear" w:color="auto" w:fill="auto"/>
            <w:tcMar>
              <w:left w:w="103" w:type="dxa"/>
            </w:tcMar>
          </w:tcPr>
          <w:p w14:paraId="673D1B80" w14:textId="77777777" w:rsidR="008419D9" w:rsidRDefault="00D34F08">
            <w:pPr>
              <w:jc w:val="center"/>
            </w:pPr>
            <w:r>
              <w:t>350</w:t>
            </w:r>
          </w:p>
        </w:tc>
        <w:tc>
          <w:tcPr>
            <w:tcW w:w="1324" w:type="dxa"/>
            <w:shd w:val="clear" w:color="auto" w:fill="auto"/>
            <w:tcMar>
              <w:left w:w="103" w:type="dxa"/>
            </w:tcMar>
          </w:tcPr>
          <w:p w14:paraId="2E54E726" w14:textId="77777777" w:rsidR="008419D9" w:rsidRDefault="00D34F08">
            <w:pPr>
              <w:jc w:val="center"/>
            </w:pPr>
            <w:r>
              <w:t>100</w:t>
            </w:r>
          </w:p>
        </w:tc>
        <w:tc>
          <w:tcPr>
            <w:tcW w:w="1123" w:type="dxa"/>
            <w:shd w:val="clear" w:color="auto" w:fill="auto"/>
            <w:tcMar>
              <w:left w:w="103" w:type="dxa"/>
            </w:tcMar>
          </w:tcPr>
          <w:p w14:paraId="0A347AFE" w14:textId="77777777" w:rsidR="008419D9" w:rsidRDefault="00D34F08">
            <w:pPr>
              <w:jc w:val="center"/>
            </w:pPr>
            <w:r>
              <w:t>10%</w:t>
            </w:r>
          </w:p>
        </w:tc>
        <w:tc>
          <w:tcPr>
            <w:tcW w:w="1030" w:type="dxa"/>
            <w:shd w:val="clear" w:color="auto" w:fill="auto"/>
            <w:tcMar>
              <w:left w:w="103" w:type="dxa"/>
            </w:tcMar>
          </w:tcPr>
          <w:p w14:paraId="1A5F221D" w14:textId="77777777" w:rsidR="008419D9" w:rsidRDefault="00D34F08">
            <w:pPr>
              <w:jc w:val="center"/>
            </w:pPr>
            <w:r>
              <w:t>82,73%</w:t>
            </w:r>
          </w:p>
        </w:tc>
        <w:tc>
          <w:tcPr>
            <w:tcW w:w="1029" w:type="dxa"/>
            <w:shd w:val="clear" w:color="auto" w:fill="auto"/>
            <w:tcMar>
              <w:left w:w="103" w:type="dxa"/>
            </w:tcMar>
          </w:tcPr>
          <w:p w14:paraId="4EAC8315" w14:textId="77777777" w:rsidR="008419D9" w:rsidRDefault="00D34F08">
            <w:pPr>
              <w:jc w:val="center"/>
            </w:pPr>
            <w:r>
              <w:t>36%</w:t>
            </w:r>
          </w:p>
        </w:tc>
      </w:tr>
      <w:tr w:rsidR="008419D9" w14:paraId="1F60BDDF" w14:textId="77777777">
        <w:trPr>
          <w:trHeight w:val="300"/>
          <w:jc w:val="center"/>
        </w:trPr>
        <w:tc>
          <w:tcPr>
            <w:tcW w:w="1337" w:type="dxa"/>
            <w:shd w:val="clear" w:color="auto" w:fill="auto"/>
            <w:tcMar>
              <w:left w:w="103" w:type="dxa"/>
            </w:tcMar>
          </w:tcPr>
          <w:p w14:paraId="307659CF" w14:textId="77777777" w:rsidR="008419D9" w:rsidRDefault="00D34F08">
            <w:pPr>
              <w:jc w:val="center"/>
            </w:pPr>
            <w:r>
              <w:t>60</w:t>
            </w:r>
          </w:p>
        </w:tc>
        <w:tc>
          <w:tcPr>
            <w:tcW w:w="1124" w:type="dxa"/>
            <w:shd w:val="clear" w:color="auto" w:fill="auto"/>
            <w:tcMar>
              <w:left w:w="103" w:type="dxa"/>
            </w:tcMar>
          </w:tcPr>
          <w:p w14:paraId="47602055" w14:textId="77777777" w:rsidR="008419D9" w:rsidRDefault="00D34F08">
            <w:pPr>
              <w:jc w:val="center"/>
            </w:pPr>
            <w:r>
              <w:t>300</w:t>
            </w:r>
          </w:p>
        </w:tc>
        <w:tc>
          <w:tcPr>
            <w:tcW w:w="1324" w:type="dxa"/>
            <w:shd w:val="clear" w:color="auto" w:fill="auto"/>
            <w:tcMar>
              <w:left w:w="103" w:type="dxa"/>
            </w:tcMar>
          </w:tcPr>
          <w:p w14:paraId="4DC53751" w14:textId="77777777" w:rsidR="008419D9" w:rsidRDefault="00D34F08">
            <w:pPr>
              <w:jc w:val="center"/>
            </w:pPr>
            <w:r>
              <w:t>100</w:t>
            </w:r>
          </w:p>
        </w:tc>
        <w:tc>
          <w:tcPr>
            <w:tcW w:w="1123" w:type="dxa"/>
            <w:shd w:val="clear" w:color="auto" w:fill="auto"/>
            <w:tcMar>
              <w:left w:w="103" w:type="dxa"/>
            </w:tcMar>
          </w:tcPr>
          <w:p w14:paraId="21E8017C" w14:textId="77777777" w:rsidR="008419D9" w:rsidRDefault="00D34F08">
            <w:pPr>
              <w:jc w:val="center"/>
            </w:pPr>
            <w:r>
              <w:t>10%</w:t>
            </w:r>
          </w:p>
        </w:tc>
        <w:tc>
          <w:tcPr>
            <w:tcW w:w="1030" w:type="dxa"/>
            <w:shd w:val="clear" w:color="auto" w:fill="auto"/>
            <w:tcMar>
              <w:left w:w="103" w:type="dxa"/>
            </w:tcMar>
          </w:tcPr>
          <w:p w14:paraId="5C8DAA77" w14:textId="77777777" w:rsidR="008419D9" w:rsidRDefault="00D34F08">
            <w:pPr>
              <w:jc w:val="center"/>
            </w:pPr>
            <w:r>
              <w:t>83,45%</w:t>
            </w:r>
          </w:p>
        </w:tc>
        <w:tc>
          <w:tcPr>
            <w:tcW w:w="1029" w:type="dxa"/>
            <w:shd w:val="clear" w:color="auto" w:fill="auto"/>
            <w:tcMar>
              <w:left w:w="103" w:type="dxa"/>
            </w:tcMar>
          </w:tcPr>
          <w:p w14:paraId="41D18ED1" w14:textId="77777777" w:rsidR="008419D9" w:rsidRDefault="00D34F08">
            <w:pPr>
              <w:jc w:val="center"/>
            </w:pPr>
            <w:r>
              <w:t>36%</w:t>
            </w:r>
          </w:p>
        </w:tc>
      </w:tr>
      <w:tr w:rsidR="008419D9" w14:paraId="4F7C6E7B" w14:textId="77777777">
        <w:trPr>
          <w:trHeight w:val="300"/>
          <w:jc w:val="center"/>
        </w:trPr>
        <w:tc>
          <w:tcPr>
            <w:tcW w:w="1337" w:type="dxa"/>
            <w:shd w:val="clear" w:color="auto" w:fill="auto"/>
            <w:tcMar>
              <w:left w:w="103" w:type="dxa"/>
            </w:tcMar>
          </w:tcPr>
          <w:p w14:paraId="5D60D499" w14:textId="77777777" w:rsidR="008419D9" w:rsidRDefault="00D34F08">
            <w:pPr>
              <w:jc w:val="center"/>
            </w:pPr>
            <w:r>
              <w:t>170</w:t>
            </w:r>
          </w:p>
        </w:tc>
        <w:tc>
          <w:tcPr>
            <w:tcW w:w="1124" w:type="dxa"/>
            <w:shd w:val="clear" w:color="auto" w:fill="auto"/>
            <w:tcMar>
              <w:left w:w="103" w:type="dxa"/>
            </w:tcMar>
          </w:tcPr>
          <w:p w14:paraId="66C8E173" w14:textId="77777777" w:rsidR="008419D9" w:rsidRDefault="00D34F08">
            <w:pPr>
              <w:jc w:val="center"/>
            </w:pPr>
            <w:r>
              <w:t>400</w:t>
            </w:r>
          </w:p>
        </w:tc>
        <w:tc>
          <w:tcPr>
            <w:tcW w:w="1324" w:type="dxa"/>
            <w:shd w:val="clear" w:color="auto" w:fill="auto"/>
            <w:tcMar>
              <w:left w:w="103" w:type="dxa"/>
            </w:tcMar>
          </w:tcPr>
          <w:p w14:paraId="437DD9E2" w14:textId="77777777" w:rsidR="008419D9" w:rsidRDefault="00D34F08">
            <w:pPr>
              <w:jc w:val="center"/>
            </w:pPr>
            <w:r>
              <w:t>100</w:t>
            </w:r>
          </w:p>
        </w:tc>
        <w:tc>
          <w:tcPr>
            <w:tcW w:w="1123" w:type="dxa"/>
            <w:shd w:val="clear" w:color="auto" w:fill="auto"/>
            <w:tcMar>
              <w:left w:w="103" w:type="dxa"/>
            </w:tcMar>
          </w:tcPr>
          <w:p w14:paraId="4E1C9C86" w14:textId="77777777" w:rsidR="008419D9" w:rsidRDefault="00D34F08">
            <w:pPr>
              <w:jc w:val="center"/>
            </w:pPr>
            <w:r>
              <w:t>10%</w:t>
            </w:r>
          </w:p>
        </w:tc>
        <w:tc>
          <w:tcPr>
            <w:tcW w:w="1030" w:type="dxa"/>
            <w:shd w:val="clear" w:color="auto" w:fill="auto"/>
            <w:tcMar>
              <w:left w:w="103" w:type="dxa"/>
            </w:tcMar>
          </w:tcPr>
          <w:p w14:paraId="3AADB053" w14:textId="77777777" w:rsidR="008419D9" w:rsidRDefault="00D34F08">
            <w:pPr>
              <w:jc w:val="center"/>
            </w:pPr>
            <w:r>
              <w:t>83,15%</w:t>
            </w:r>
          </w:p>
        </w:tc>
        <w:tc>
          <w:tcPr>
            <w:tcW w:w="1029" w:type="dxa"/>
            <w:shd w:val="clear" w:color="auto" w:fill="auto"/>
            <w:tcMar>
              <w:left w:w="103" w:type="dxa"/>
            </w:tcMar>
          </w:tcPr>
          <w:p w14:paraId="34522C5B" w14:textId="77777777" w:rsidR="008419D9" w:rsidRDefault="00D34F08">
            <w:pPr>
              <w:jc w:val="center"/>
            </w:pPr>
            <w:r>
              <w:t>35%</w:t>
            </w:r>
          </w:p>
        </w:tc>
      </w:tr>
      <w:tr w:rsidR="008419D9" w14:paraId="60802CFA" w14:textId="77777777">
        <w:trPr>
          <w:trHeight w:val="300"/>
          <w:jc w:val="center"/>
        </w:trPr>
        <w:tc>
          <w:tcPr>
            <w:tcW w:w="1337" w:type="dxa"/>
            <w:shd w:val="clear" w:color="auto" w:fill="auto"/>
            <w:tcMar>
              <w:left w:w="103" w:type="dxa"/>
            </w:tcMar>
          </w:tcPr>
          <w:p w14:paraId="73A75333" w14:textId="77777777" w:rsidR="008419D9" w:rsidRDefault="00D34F08">
            <w:pPr>
              <w:jc w:val="center"/>
            </w:pPr>
            <w:r>
              <w:t>160</w:t>
            </w:r>
          </w:p>
        </w:tc>
        <w:tc>
          <w:tcPr>
            <w:tcW w:w="1124" w:type="dxa"/>
            <w:shd w:val="clear" w:color="auto" w:fill="auto"/>
            <w:tcMar>
              <w:left w:w="103" w:type="dxa"/>
            </w:tcMar>
          </w:tcPr>
          <w:p w14:paraId="752FC8A8" w14:textId="77777777" w:rsidR="008419D9" w:rsidRDefault="00D34F08">
            <w:pPr>
              <w:jc w:val="center"/>
            </w:pPr>
            <w:r>
              <w:t>250</w:t>
            </w:r>
          </w:p>
        </w:tc>
        <w:tc>
          <w:tcPr>
            <w:tcW w:w="1324" w:type="dxa"/>
            <w:shd w:val="clear" w:color="auto" w:fill="auto"/>
            <w:tcMar>
              <w:left w:w="103" w:type="dxa"/>
            </w:tcMar>
          </w:tcPr>
          <w:p w14:paraId="4531BC0F" w14:textId="77777777" w:rsidR="008419D9" w:rsidRDefault="00D34F08">
            <w:pPr>
              <w:jc w:val="center"/>
            </w:pPr>
            <w:r>
              <w:t>100</w:t>
            </w:r>
          </w:p>
        </w:tc>
        <w:tc>
          <w:tcPr>
            <w:tcW w:w="1123" w:type="dxa"/>
            <w:shd w:val="clear" w:color="auto" w:fill="auto"/>
            <w:tcMar>
              <w:left w:w="103" w:type="dxa"/>
            </w:tcMar>
          </w:tcPr>
          <w:p w14:paraId="20085C00" w14:textId="77777777" w:rsidR="008419D9" w:rsidRDefault="00D34F08">
            <w:pPr>
              <w:jc w:val="center"/>
            </w:pPr>
            <w:r>
              <w:t>10%</w:t>
            </w:r>
          </w:p>
        </w:tc>
        <w:tc>
          <w:tcPr>
            <w:tcW w:w="1030" w:type="dxa"/>
            <w:shd w:val="clear" w:color="auto" w:fill="auto"/>
            <w:tcMar>
              <w:left w:w="103" w:type="dxa"/>
            </w:tcMar>
          </w:tcPr>
          <w:p w14:paraId="7BBE2996" w14:textId="77777777" w:rsidR="008419D9" w:rsidRDefault="00D34F08">
            <w:pPr>
              <w:jc w:val="center"/>
            </w:pPr>
            <w:r>
              <w:t>82,13%</w:t>
            </w:r>
          </w:p>
        </w:tc>
        <w:tc>
          <w:tcPr>
            <w:tcW w:w="1029" w:type="dxa"/>
            <w:shd w:val="clear" w:color="auto" w:fill="auto"/>
            <w:tcMar>
              <w:left w:w="103" w:type="dxa"/>
            </w:tcMar>
          </w:tcPr>
          <w:p w14:paraId="494E6B88" w14:textId="77777777" w:rsidR="008419D9" w:rsidRDefault="00D34F08">
            <w:pPr>
              <w:jc w:val="center"/>
            </w:pPr>
            <w:r>
              <w:t>35%</w:t>
            </w:r>
          </w:p>
        </w:tc>
      </w:tr>
      <w:tr w:rsidR="008419D9" w14:paraId="505AA459" w14:textId="77777777">
        <w:trPr>
          <w:trHeight w:val="300"/>
          <w:jc w:val="center"/>
        </w:trPr>
        <w:tc>
          <w:tcPr>
            <w:tcW w:w="1337" w:type="dxa"/>
            <w:shd w:val="clear" w:color="auto" w:fill="auto"/>
            <w:tcMar>
              <w:left w:w="103" w:type="dxa"/>
            </w:tcMar>
          </w:tcPr>
          <w:p w14:paraId="304A543A" w14:textId="77777777" w:rsidR="008419D9" w:rsidRDefault="00D34F08">
            <w:pPr>
              <w:jc w:val="center"/>
            </w:pPr>
            <w:r>
              <w:t>80</w:t>
            </w:r>
          </w:p>
        </w:tc>
        <w:tc>
          <w:tcPr>
            <w:tcW w:w="1124" w:type="dxa"/>
            <w:shd w:val="clear" w:color="auto" w:fill="auto"/>
            <w:tcMar>
              <w:left w:w="103" w:type="dxa"/>
            </w:tcMar>
          </w:tcPr>
          <w:p w14:paraId="2E8E1401" w14:textId="77777777" w:rsidR="008419D9" w:rsidRDefault="00D34F08">
            <w:pPr>
              <w:jc w:val="center"/>
            </w:pPr>
            <w:r>
              <w:t>400</w:t>
            </w:r>
          </w:p>
        </w:tc>
        <w:tc>
          <w:tcPr>
            <w:tcW w:w="1324" w:type="dxa"/>
            <w:shd w:val="clear" w:color="auto" w:fill="auto"/>
            <w:tcMar>
              <w:left w:w="103" w:type="dxa"/>
            </w:tcMar>
          </w:tcPr>
          <w:p w14:paraId="1BA24986" w14:textId="77777777" w:rsidR="008419D9" w:rsidRDefault="00D34F08">
            <w:pPr>
              <w:jc w:val="center"/>
            </w:pPr>
            <w:r>
              <w:t>100</w:t>
            </w:r>
          </w:p>
        </w:tc>
        <w:tc>
          <w:tcPr>
            <w:tcW w:w="1123" w:type="dxa"/>
            <w:shd w:val="clear" w:color="auto" w:fill="auto"/>
            <w:tcMar>
              <w:left w:w="103" w:type="dxa"/>
            </w:tcMar>
          </w:tcPr>
          <w:p w14:paraId="3BEB6762" w14:textId="77777777" w:rsidR="008419D9" w:rsidRDefault="00D34F08">
            <w:pPr>
              <w:jc w:val="center"/>
            </w:pPr>
            <w:r>
              <w:t>10%</w:t>
            </w:r>
          </w:p>
        </w:tc>
        <w:tc>
          <w:tcPr>
            <w:tcW w:w="1030" w:type="dxa"/>
            <w:shd w:val="clear" w:color="auto" w:fill="auto"/>
            <w:tcMar>
              <w:left w:w="103" w:type="dxa"/>
            </w:tcMar>
          </w:tcPr>
          <w:p w14:paraId="50E9DBF0" w14:textId="77777777" w:rsidR="008419D9" w:rsidRDefault="00D34F08">
            <w:pPr>
              <w:jc w:val="center"/>
            </w:pPr>
            <w:r>
              <w:t>83,45%</w:t>
            </w:r>
          </w:p>
        </w:tc>
        <w:tc>
          <w:tcPr>
            <w:tcW w:w="1029" w:type="dxa"/>
            <w:shd w:val="clear" w:color="auto" w:fill="auto"/>
            <w:tcMar>
              <w:left w:w="103" w:type="dxa"/>
            </w:tcMar>
          </w:tcPr>
          <w:p w14:paraId="36A76F03" w14:textId="77777777" w:rsidR="008419D9" w:rsidRDefault="00D34F08">
            <w:pPr>
              <w:jc w:val="center"/>
            </w:pPr>
            <w:r>
              <w:t>35%</w:t>
            </w:r>
          </w:p>
        </w:tc>
      </w:tr>
      <w:tr w:rsidR="008419D9" w14:paraId="26E64C0C" w14:textId="77777777">
        <w:trPr>
          <w:trHeight w:val="300"/>
          <w:jc w:val="center"/>
        </w:trPr>
        <w:tc>
          <w:tcPr>
            <w:tcW w:w="1337" w:type="dxa"/>
            <w:shd w:val="clear" w:color="auto" w:fill="auto"/>
            <w:tcMar>
              <w:left w:w="103" w:type="dxa"/>
            </w:tcMar>
          </w:tcPr>
          <w:p w14:paraId="405FD781" w14:textId="77777777" w:rsidR="008419D9" w:rsidRDefault="00D34F08">
            <w:pPr>
              <w:jc w:val="center"/>
            </w:pPr>
            <w:r>
              <w:t>130</w:t>
            </w:r>
          </w:p>
        </w:tc>
        <w:tc>
          <w:tcPr>
            <w:tcW w:w="1124" w:type="dxa"/>
            <w:shd w:val="clear" w:color="auto" w:fill="auto"/>
            <w:tcMar>
              <w:left w:w="103" w:type="dxa"/>
            </w:tcMar>
          </w:tcPr>
          <w:p w14:paraId="37DB3C4A" w14:textId="77777777" w:rsidR="008419D9" w:rsidRDefault="00D34F08">
            <w:pPr>
              <w:jc w:val="center"/>
            </w:pPr>
            <w:r>
              <w:t>250</w:t>
            </w:r>
          </w:p>
        </w:tc>
        <w:tc>
          <w:tcPr>
            <w:tcW w:w="1324" w:type="dxa"/>
            <w:shd w:val="clear" w:color="auto" w:fill="auto"/>
            <w:tcMar>
              <w:left w:w="103" w:type="dxa"/>
            </w:tcMar>
          </w:tcPr>
          <w:p w14:paraId="70A4C736" w14:textId="77777777" w:rsidR="008419D9" w:rsidRDefault="00D34F08">
            <w:pPr>
              <w:jc w:val="center"/>
            </w:pPr>
            <w:r>
              <w:t>100</w:t>
            </w:r>
          </w:p>
        </w:tc>
        <w:tc>
          <w:tcPr>
            <w:tcW w:w="1123" w:type="dxa"/>
            <w:shd w:val="clear" w:color="auto" w:fill="auto"/>
            <w:tcMar>
              <w:left w:w="103" w:type="dxa"/>
            </w:tcMar>
          </w:tcPr>
          <w:p w14:paraId="7C7B44C5" w14:textId="77777777" w:rsidR="008419D9" w:rsidRDefault="00D34F08">
            <w:pPr>
              <w:jc w:val="center"/>
            </w:pPr>
            <w:r>
              <w:t>10%</w:t>
            </w:r>
          </w:p>
        </w:tc>
        <w:tc>
          <w:tcPr>
            <w:tcW w:w="1030" w:type="dxa"/>
            <w:shd w:val="clear" w:color="auto" w:fill="auto"/>
            <w:tcMar>
              <w:left w:w="103" w:type="dxa"/>
            </w:tcMar>
          </w:tcPr>
          <w:p w14:paraId="200A37F9" w14:textId="77777777" w:rsidR="008419D9" w:rsidRDefault="00D34F08">
            <w:pPr>
              <w:jc w:val="center"/>
            </w:pPr>
            <w:r>
              <w:t>84,18%</w:t>
            </w:r>
          </w:p>
        </w:tc>
        <w:tc>
          <w:tcPr>
            <w:tcW w:w="1029" w:type="dxa"/>
            <w:shd w:val="clear" w:color="auto" w:fill="auto"/>
            <w:tcMar>
              <w:left w:w="103" w:type="dxa"/>
            </w:tcMar>
          </w:tcPr>
          <w:p w14:paraId="43120F6B" w14:textId="77777777" w:rsidR="008419D9" w:rsidRDefault="00D34F08">
            <w:pPr>
              <w:jc w:val="center"/>
            </w:pPr>
            <w:r>
              <w:t>35%</w:t>
            </w:r>
          </w:p>
        </w:tc>
      </w:tr>
      <w:tr w:rsidR="008419D9" w14:paraId="4D623C41" w14:textId="77777777">
        <w:trPr>
          <w:trHeight w:val="300"/>
          <w:jc w:val="center"/>
        </w:trPr>
        <w:tc>
          <w:tcPr>
            <w:tcW w:w="1337" w:type="dxa"/>
            <w:shd w:val="clear" w:color="auto" w:fill="auto"/>
            <w:tcMar>
              <w:left w:w="103" w:type="dxa"/>
            </w:tcMar>
          </w:tcPr>
          <w:p w14:paraId="6C002978" w14:textId="77777777" w:rsidR="008419D9" w:rsidRDefault="00D34F08">
            <w:pPr>
              <w:jc w:val="center"/>
            </w:pPr>
            <w:r>
              <w:t>170</w:t>
            </w:r>
          </w:p>
        </w:tc>
        <w:tc>
          <w:tcPr>
            <w:tcW w:w="1124" w:type="dxa"/>
            <w:shd w:val="clear" w:color="auto" w:fill="auto"/>
            <w:tcMar>
              <w:left w:w="103" w:type="dxa"/>
            </w:tcMar>
          </w:tcPr>
          <w:p w14:paraId="5D43DAE0" w14:textId="77777777" w:rsidR="008419D9" w:rsidRDefault="00D34F08">
            <w:pPr>
              <w:jc w:val="center"/>
            </w:pPr>
            <w:r>
              <w:t>100</w:t>
            </w:r>
          </w:p>
        </w:tc>
        <w:tc>
          <w:tcPr>
            <w:tcW w:w="1324" w:type="dxa"/>
            <w:shd w:val="clear" w:color="auto" w:fill="auto"/>
            <w:tcMar>
              <w:left w:w="103" w:type="dxa"/>
            </w:tcMar>
          </w:tcPr>
          <w:p w14:paraId="0F30AE00" w14:textId="77777777" w:rsidR="008419D9" w:rsidRDefault="00D34F08">
            <w:pPr>
              <w:jc w:val="center"/>
            </w:pPr>
            <w:r>
              <w:t>100</w:t>
            </w:r>
          </w:p>
        </w:tc>
        <w:tc>
          <w:tcPr>
            <w:tcW w:w="1123" w:type="dxa"/>
            <w:shd w:val="clear" w:color="auto" w:fill="auto"/>
            <w:tcMar>
              <w:left w:w="103" w:type="dxa"/>
            </w:tcMar>
          </w:tcPr>
          <w:p w14:paraId="598FFBAF" w14:textId="77777777" w:rsidR="008419D9" w:rsidRDefault="00D34F08">
            <w:pPr>
              <w:jc w:val="center"/>
            </w:pPr>
            <w:r>
              <w:t>10%</w:t>
            </w:r>
          </w:p>
        </w:tc>
        <w:tc>
          <w:tcPr>
            <w:tcW w:w="1030" w:type="dxa"/>
            <w:shd w:val="clear" w:color="auto" w:fill="auto"/>
            <w:tcMar>
              <w:left w:w="103" w:type="dxa"/>
            </w:tcMar>
          </w:tcPr>
          <w:p w14:paraId="03B73F92" w14:textId="77777777" w:rsidR="008419D9" w:rsidRDefault="00D34F08">
            <w:pPr>
              <w:jc w:val="center"/>
            </w:pPr>
            <w:r>
              <w:t>83,33%</w:t>
            </w:r>
          </w:p>
        </w:tc>
        <w:tc>
          <w:tcPr>
            <w:tcW w:w="1029" w:type="dxa"/>
            <w:shd w:val="clear" w:color="auto" w:fill="auto"/>
            <w:tcMar>
              <w:left w:w="103" w:type="dxa"/>
            </w:tcMar>
          </w:tcPr>
          <w:p w14:paraId="280E7319" w14:textId="77777777" w:rsidR="008419D9" w:rsidRDefault="00D34F08">
            <w:pPr>
              <w:jc w:val="center"/>
            </w:pPr>
            <w:r>
              <w:t>34%</w:t>
            </w:r>
          </w:p>
        </w:tc>
      </w:tr>
    </w:tbl>
    <w:p w14:paraId="4CAE6FF7" w14:textId="77777777" w:rsidR="008419D9" w:rsidRDefault="008419D9">
      <w:pPr>
        <w:spacing w:line="360" w:lineRule="auto"/>
        <w:ind w:firstLine="720"/>
        <w:jc w:val="both"/>
      </w:pPr>
    </w:p>
    <w:p w14:paraId="5B0A3537" w14:textId="77777777" w:rsidR="008419D9" w:rsidRDefault="00D34F08">
      <w:pPr>
        <w:spacing w:line="360" w:lineRule="auto"/>
        <w:ind w:firstLine="720"/>
        <w:jc w:val="both"/>
      </w:pPr>
      <w:r>
        <w:t>Para essa nova validação, o conjunto de parâmetros que gerou a melhor precisão geral foi:</w:t>
      </w:r>
    </w:p>
    <w:p w14:paraId="31A85AB2" w14:textId="77777777" w:rsidR="008419D9" w:rsidRDefault="00D34F08">
      <w:pPr>
        <w:pStyle w:val="PargrafodaLista"/>
        <w:numPr>
          <w:ilvl w:val="0"/>
          <w:numId w:val="6"/>
        </w:numPr>
        <w:spacing w:line="360" w:lineRule="auto"/>
        <w:jc w:val="both"/>
      </w:pPr>
      <w:r>
        <w:t>Número de neurônios na camada LSTM: 100</w:t>
      </w:r>
    </w:p>
    <w:p w14:paraId="22AC1EBB" w14:textId="77777777" w:rsidR="008419D9" w:rsidRDefault="00D34F08">
      <w:pPr>
        <w:pStyle w:val="PargrafodaLista"/>
        <w:numPr>
          <w:ilvl w:val="0"/>
          <w:numId w:val="6"/>
        </w:numPr>
        <w:spacing w:line="360" w:lineRule="auto"/>
        <w:jc w:val="both"/>
      </w:pPr>
      <w:r>
        <w:t xml:space="preserve">Porcentagem de </w:t>
      </w:r>
      <w:proofErr w:type="spellStart"/>
      <w:r>
        <w:t>Dropout</w:t>
      </w:r>
      <w:proofErr w:type="spellEnd"/>
      <w:r>
        <w:t>: 10%</w:t>
      </w:r>
    </w:p>
    <w:p w14:paraId="4023AB06" w14:textId="77777777" w:rsidR="008419D9" w:rsidRDefault="00D34F08">
      <w:pPr>
        <w:pStyle w:val="PargrafodaLista"/>
        <w:numPr>
          <w:ilvl w:val="0"/>
          <w:numId w:val="6"/>
        </w:numPr>
        <w:spacing w:line="360" w:lineRule="auto"/>
        <w:jc w:val="both"/>
      </w:pPr>
      <w:r>
        <w:t>Número de Épocas: 50</w:t>
      </w:r>
    </w:p>
    <w:p w14:paraId="3364DCC6" w14:textId="77777777" w:rsidR="008419D9" w:rsidRDefault="00D34F08">
      <w:pPr>
        <w:pStyle w:val="PargrafodaLista"/>
        <w:numPr>
          <w:ilvl w:val="0"/>
          <w:numId w:val="6"/>
        </w:numPr>
        <w:spacing w:line="360" w:lineRule="auto"/>
        <w:jc w:val="both"/>
      </w:pPr>
      <w:proofErr w:type="spellStart"/>
      <w:r>
        <w:t>Batch_size</w:t>
      </w:r>
      <w:proofErr w:type="spellEnd"/>
      <w:r>
        <w:t>: 100</w:t>
      </w:r>
    </w:p>
    <w:p w14:paraId="3F76585E" w14:textId="77777777" w:rsidR="008419D9" w:rsidRDefault="008419D9">
      <w:pPr>
        <w:spacing w:line="360" w:lineRule="auto"/>
        <w:ind w:firstLine="720"/>
        <w:jc w:val="both"/>
      </w:pPr>
    </w:p>
    <w:p w14:paraId="3A28F015" w14:textId="77777777" w:rsidR="008419D9" w:rsidRDefault="008419D9">
      <w:pPr>
        <w:spacing w:line="360" w:lineRule="auto"/>
        <w:ind w:firstLine="720"/>
        <w:jc w:val="both"/>
      </w:pPr>
    </w:p>
    <w:p w14:paraId="4F8F189D" w14:textId="77777777" w:rsidR="008419D9" w:rsidRDefault="00D34F08">
      <w:pPr>
        <w:pStyle w:val="Ttulo30"/>
      </w:pPr>
      <w:bookmarkStart w:id="126" w:name="_Toc513052842"/>
      <w:r>
        <w:t>5.7.2 – Matriz de Confusão</w:t>
      </w:r>
      <w:bookmarkEnd w:id="126"/>
    </w:p>
    <w:p w14:paraId="3FB027B6" w14:textId="77777777" w:rsidR="008419D9" w:rsidRDefault="008419D9"/>
    <w:p w14:paraId="63F04170" w14:textId="77777777" w:rsidR="008419D9" w:rsidRDefault="008419D9"/>
    <w:p w14:paraId="130B5B1A" w14:textId="77777777" w:rsidR="008419D9" w:rsidRDefault="00D34F08">
      <w:pPr>
        <w:spacing w:line="360" w:lineRule="auto"/>
        <w:jc w:val="both"/>
      </w:pPr>
      <w:r>
        <w:tab/>
        <w:t xml:space="preserve">A Matriz de Confusão é um tipo de tabela que permite a visualização direta do desempenho de um algoritmo de aprendizado supervisionado. Cada coluna da matriz representa as classes previstas pelo algoritmo, enquanto as linhas representam as classes reais. Os números presentes na diagonal principal nos dizem a quantidade de dados que </w:t>
      </w:r>
      <w:r>
        <w:lastRenderedPageBreak/>
        <w:t>foram classificados como o previsto. Em relação aos demais valores, significam o quanto de falha ocorreu no processo de catalogação. A Figura 42 e 43 apresentam a matriz de confusão a partir da melhor combinação de parâmetros de acordo com as Tabelas 1 e 2, respectivamente.</w:t>
      </w:r>
    </w:p>
    <w:p w14:paraId="35B2C020" w14:textId="77777777" w:rsidR="008419D9" w:rsidRDefault="008419D9">
      <w:pPr>
        <w:spacing w:line="360" w:lineRule="auto"/>
        <w:jc w:val="both"/>
      </w:pPr>
    </w:p>
    <w:p w14:paraId="258150A3" w14:textId="77777777" w:rsidR="008419D9" w:rsidRDefault="00D34F08">
      <w:pPr>
        <w:keepNext/>
        <w:spacing w:line="360" w:lineRule="auto"/>
        <w:jc w:val="center"/>
      </w:pPr>
      <w:r>
        <w:rPr>
          <w:noProof/>
        </w:rPr>
        <w:drawing>
          <wp:inline distT="0" distB="0" distL="0" distR="0" wp14:anchorId="5CFD0166" wp14:editId="712B92FF">
            <wp:extent cx="3981450" cy="3362325"/>
            <wp:effectExtent l="0" t="0" r="0" b="0"/>
            <wp:docPr id="43"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9"/>
                    <pic:cNvPicPr>
                      <a:picLocks noChangeAspect="1" noChangeArrowheads="1"/>
                    </pic:cNvPicPr>
                  </pic:nvPicPr>
                  <pic:blipFill>
                    <a:blip r:embed="rId56"/>
                    <a:stretch>
                      <a:fillRect/>
                    </a:stretch>
                  </pic:blipFill>
                  <pic:spPr bwMode="auto">
                    <a:xfrm>
                      <a:off x="0" y="0"/>
                      <a:ext cx="3981450" cy="3362325"/>
                    </a:xfrm>
                    <a:prstGeom prst="rect">
                      <a:avLst/>
                    </a:prstGeom>
                  </pic:spPr>
                </pic:pic>
              </a:graphicData>
            </a:graphic>
          </wp:inline>
        </w:drawing>
      </w:r>
    </w:p>
    <w:p w14:paraId="6CFF3BDA" w14:textId="4F7655E9" w:rsidR="008419D9" w:rsidRDefault="00D34F08">
      <w:pPr>
        <w:pStyle w:val="Legenda"/>
        <w:jc w:val="center"/>
      </w:pPr>
      <w:bookmarkStart w:id="127" w:name="_Toc512783338"/>
      <w:bookmarkStart w:id="128" w:name="_Toc513052804"/>
      <w:r>
        <w:t xml:space="preserve">Figura </w:t>
      </w:r>
      <w:r>
        <w:fldChar w:fldCharType="begin"/>
      </w:r>
      <w:r>
        <w:instrText>SEQ Figura \* ARABIC</w:instrText>
      </w:r>
      <w:r>
        <w:fldChar w:fldCharType="separate"/>
      </w:r>
      <w:r w:rsidR="00950CA4">
        <w:rPr>
          <w:noProof/>
        </w:rPr>
        <w:t>42</w:t>
      </w:r>
      <w:r>
        <w:fldChar w:fldCharType="end"/>
      </w:r>
      <w:bookmarkEnd w:id="127"/>
      <w:r>
        <w:t xml:space="preserve"> Matriz de Confusão para obstáculos diferenciados</w:t>
      </w:r>
      <w:bookmarkEnd w:id="128"/>
    </w:p>
    <w:p w14:paraId="16A814B5" w14:textId="350D2702" w:rsidR="008419D9" w:rsidRDefault="008419D9">
      <w:pPr>
        <w:spacing w:line="360" w:lineRule="auto"/>
        <w:jc w:val="both"/>
        <w:rPr>
          <w:b/>
          <w:color w:val="FF0000"/>
        </w:rPr>
      </w:pPr>
    </w:p>
    <w:p w14:paraId="549E3CE2" w14:textId="1343FE38" w:rsidR="003D7855" w:rsidRDefault="003D7855">
      <w:pPr>
        <w:spacing w:line="360" w:lineRule="auto"/>
        <w:jc w:val="both"/>
        <w:rPr>
          <w:b/>
          <w:color w:val="FF0000"/>
        </w:rPr>
      </w:pPr>
      <w:r>
        <w:rPr>
          <w:b/>
          <w:color w:val="FF0000"/>
        </w:rPr>
        <w:t>Modo distinto de passar no obstáculo o que gera assinatura diferente.</w:t>
      </w:r>
    </w:p>
    <w:p w14:paraId="327C5A00" w14:textId="1B400347" w:rsidR="003D7855" w:rsidRDefault="003D7855">
      <w:pPr>
        <w:spacing w:line="360" w:lineRule="auto"/>
        <w:jc w:val="both"/>
        <w:rPr>
          <w:b/>
          <w:color w:val="FF0000"/>
        </w:rPr>
      </w:pPr>
      <w:r>
        <w:rPr>
          <w:b/>
          <w:color w:val="FF0000"/>
        </w:rPr>
        <w:t>Enfatizar a qualidade ruim do asfalto e não é o ambiente ideal para treinar o modelo.</w:t>
      </w:r>
    </w:p>
    <w:p w14:paraId="492F16A1" w14:textId="77777777" w:rsidR="008419D9" w:rsidRDefault="00D34F08">
      <w:pPr>
        <w:spacing w:line="360" w:lineRule="auto"/>
        <w:jc w:val="both"/>
      </w:pPr>
      <w:r>
        <w:rPr>
          <w:b/>
          <w:color w:val="FF0000"/>
        </w:rPr>
        <w:tab/>
      </w:r>
      <w:r>
        <w:t>A Figura 42</w:t>
      </w:r>
      <w:r>
        <w:rPr>
          <w:color w:val="FF0000"/>
        </w:rPr>
        <w:t xml:space="preserve"> </w:t>
      </w:r>
      <w:r>
        <w:t>diz que 1443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ao evento de </w:t>
      </w:r>
      <w:proofErr w:type="spellStart"/>
      <w:r>
        <w:rPr>
          <w:i/>
        </w:rPr>
        <w:t>Pothole</w:t>
      </w:r>
      <w:proofErr w:type="spellEnd"/>
      <w:r>
        <w:t xml:space="preserve"> (buraco), o número foi de 39. Para o </w:t>
      </w:r>
      <w:proofErr w:type="spellStart"/>
      <w:r>
        <w:rPr>
          <w:i/>
        </w:rPr>
        <w:t>SpeedBump</w:t>
      </w:r>
      <w:proofErr w:type="spellEnd"/>
      <w:r>
        <w:t xml:space="preserve"> (</w:t>
      </w:r>
      <w:proofErr w:type="spellStart"/>
      <w:r>
        <w:t>quebra-mola</w:t>
      </w:r>
      <w:proofErr w:type="spellEnd"/>
      <w:r>
        <w:t>), 16. De acordo com os dados testados para gerar essa Matriz de Confusão, 3</w:t>
      </w:r>
      <w:r>
        <w:rPr>
          <w:color w:val="FF0000"/>
        </w:rPr>
        <w:t xml:space="preserve"> </w:t>
      </w:r>
      <w:r>
        <w:t xml:space="preserve">foram classificados como buracos, mas na verdade eram quebra-molas. O caso inverso, não houve um evento de buraco sendo catalogado como </w:t>
      </w:r>
      <w:proofErr w:type="spellStart"/>
      <w:r>
        <w:t>quebra-mola</w:t>
      </w:r>
      <w:proofErr w:type="spellEnd"/>
      <w:r>
        <w:t>.</w:t>
      </w:r>
    </w:p>
    <w:p w14:paraId="2E840524" w14:textId="77777777" w:rsidR="008419D9" w:rsidRDefault="008419D9">
      <w:pPr>
        <w:spacing w:line="360" w:lineRule="auto"/>
        <w:jc w:val="both"/>
      </w:pPr>
    </w:p>
    <w:p w14:paraId="19C60A13" w14:textId="77777777" w:rsidR="008419D9" w:rsidRDefault="00D34F08">
      <w:pPr>
        <w:keepNext/>
        <w:spacing w:line="360" w:lineRule="auto"/>
        <w:jc w:val="center"/>
      </w:pPr>
      <w:r>
        <w:rPr>
          <w:noProof/>
        </w:rPr>
        <w:lastRenderedPageBreak/>
        <w:drawing>
          <wp:inline distT="0" distB="0" distL="0" distR="0" wp14:anchorId="2FB344E3" wp14:editId="0B6682DF">
            <wp:extent cx="4040505" cy="3287395"/>
            <wp:effectExtent l="0" t="0" r="0" b="0"/>
            <wp:docPr id="4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50"/>
                    <pic:cNvPicPr>
                      <a:picLocks noChangeAspect="1" noChangeArrowheads="1"/>
                    </pic:cNvPicPr>
                  </pic:nvPicPr>
                  <pic:blipFill>
                    <a:blip r:embed="rId57"/>
                    <a:stretch>
                      <a:fillRect/>
                    </a:stretch>
                  </pic:blipFill>
                  <pic:spPr bwMode="auto">
                    <a:xfrm>
                      <a:off x="0" y="0"/>
                      <a:ext cx="4040505" cy="3287395"/>
                    </a:xfrm>
                    <a:prstGeom prst="rect">
                      <a:avLst/>
                    </a:prstGeom>
                  </pic:spPr>
                </pic:pic>
              </a:graphicData>
            </a:graphic>
          </wp:inline>
        </w:drawing>
      </w:r>
    </w:p>
    <w:p w14:paraId="5D7D4621" w14:textId="12A1164A" w:rsidR="008419D9" w:rsidRDefault="00D34F08">
      <w:pPr>
        <w:pStyle w:val="Legenda"/>
        <w:jc w:val="center"/>
      </w:pPr>
      <w:bookmarkStart w:id="129" w:name="_Toc512783339"/>
      <w:bookmarkStart w:id="130" w:name="_Toc513052805"/>
      <w:r>
        <w:t xml:space="preserve">Figura </w:t>
      </w:r>
      <w:r>
        <w:fldChar w:fldCharType="begin"/>
      </w:r>
      <w:r>
        <w:instrText>SEQ Figura \* ARABIC</w:instrText>
      </w:r>
      <w:r>
        <w:fldChar w:fldCharType="separate"/>
      </w:r>
      <w:r w:rsidR="00950CA4">
        <w:rPr>
          <w:noProof/>
        </w:rPr>
        <w:t>43</w:t>
      </w:r>
      <w:r>
        <w:fldChar w:fldCharType="end"/>
      </w:r>
      <w:bookmarkEnd w:id="129"/>
      <w:r>
        <w:t xml:space="preserve"> Matriz de Confusão para obstáculos com o mesmo valor de saída</w:t>
      </w:r>
      <w:bookmarkEnd w:id="130"/>
    </w:p>
    <w:p w14:paraId="29F847EA" w14:textId="77777777" w:rsidR="008419D9" w:rsidRDefault="008419D9">
      <w:pPr>
        <w:pStyle w:val="Legenda"/>
        <w:jc w:val="center"/>
      </w:pPr>
    </w:p>
    <w:p w14:paraId="34EBB360" w14:textId="28254D40" w:rsidR="008419D9" w:rsidRDefault="00D34F08">
      <w:pPr>
        <w:spacing w:line="360" w:lineRule="auto"/>
        <w:ind w:firstLine="720"/>
        <w:jc w:val="both"/>
      </w:pPr>
      <w:r>
        <w:t>Já a Figura 43</w:t>
      </w:r>
      <w:r>
        <w:rPr>
          <w:color w:val="FF0000"/>
        </w:rPr>
        <w:t xml:space="preserve"> </w:t>
      </w:r>
      <w:r>
        <w:t>está relacionada ao experimento com a saída da rede limitada em sem e com obstáculo. Informa que 1253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98. </w:t>
      </w:r>
      <w:r>
        <w:commentReference w:id="131"/>
      </w:r>
      <w:r>
        <w:rPr>
          <w:highlight w:val="yellow"/>
        </w:rPr>
        <w:commentReference w:id="132"/>
      </w:r>
    </w:p>
    <w:p w14:paraId="514D3BC5" w14:textId="77777777" w:rsidR="008419D9" w:rsidRDefault="008419D9">
      <w:pPr>
        <w:jc w:val="both"/>
      </w:pPr>
    </w:p>
    <w:p w14:paraId="1AFAE2DD" w14:textId="64C839AE" w:rsidR="008419D9" w:rsidRDefault="00D34F08">
      <w:pPr>
        <w:jc w:val="both"/>
        <w:rPr>
          <w:highlight w:val="yellow"/>
        </w:rPr>
      </w:pPr>
      <w:ins w:id="133" w:author="Unknown Author" w:date="2018-04-26T23:04:00Z">
        <w:r>
          <w:rPr>
            <w:highlight w:val="yellow"/>
          </w:rPr>
          <w:t xml:space="preserve">Discutir porque em ambas as matrizes </w:t>
        </w:r>
        <w:commentRangeStart w:id="134"/>
        <w:r>
          <w:rPr>
            <w:highlight w:val="yellow"/>
          </w:rPr>
          <w:t>de</w:t>
        </w:r>
      </w:ins>
      <w:commentRangeEnd w:id="134"/>
      <w:r>
        <w:commentReference w:id="134"/>
      </w:r>
      <w:r>
        <w:rPr>
          <w:highlight w:val="yellow"/>
        </w:rPr>
        <w:commentReference w:id="135"/>
      </w:r>
      <w:ins w:id="136" w:author="Unknown Author" w:date="2018-04-26T23:04:00Z">
        <w:r>
          <w:rPr>
            <w:highlight w:val="yellow"/>
          </w:rPr>
          <w:t xml:space="preserve"> decisão, o caso default está se confundindo tanto com os </w:t>
        </w:r>
        <w:proofErr w:type="spellStart"/>
        <w:r>
          <w:rPr>
            <w:highlight w:val="yellow"/>
          </w:rPr>
          <w:t>queb</w:t>
        </w:r>
      </w:ins>
      <w:ins w:id="137" w:author="Unknown Author" w:date="2018-04-26T23:05:00Z">
        <w:r>
          <w:rPr>
            <w:highlight w:val="yellow"/>
          </w:rPr>
          <w:t>ra molas</w:t>
        </w:r>
        <w:proofErr w:type="spellEnd"/>
        <w:r>
          <w:rPr>
            <w:highlight w:val="yellow"/>
          </w:rPr>
          <w:t xml:space="preserve"> e buracos.</w:t>
        </w:r>
      </w:ins>
    </w:p>
    <w:p w14:paraId="73C4E08B" w14:textId="4FD6EF92" w:rsidR="00550736" w:rsidRDefault="00550736">
      <w:pPr>
        <w:jc w:val="both"/>
        <w:rPr>
          <w:highlight w:val="yellow"/>
        </w:rPr>
      </w:pPr>
    </w:p>
    <w:p w14:paraId="25DDFA26" w14:textId="5536C940" w:rsidR="008419D9" w:rsidRDefault="00550736">
      <w:pPr>
        <w:rPr>
          <w:b/>
          <w:color w:val="FF0000"/>
        </w:rPr>
      </w:pPr>
      <w:r w:rsidRPr="00550736">
        <w:rPr>
          <w:b/>
          <w:color w:val="FF0000"/>
        </w:rPr>
        <w:t>DISCUTIR O RESULTADO DAS FIGURAS</w:t>
      </w:r>
    </w:p>
    <w:p w14:paraId="4DE0FFA5" w14:textId="77777777" w:rsidR="003D7855" w:rsidRDefault="003D7855">
      <w:pPr>
        <w:rPr>
          <w:b/>
          <w:color w:val="FF0000"/>
        </w:rPr>
      </w:pPr>
    </w:p>
    <w:p w14:paraId="3D89BFF6" w14:textId="0A8EE333" w:rsidR="00550736" w:rsidRDefault="00550736">
      <w:pPr>
        <w:rPr>
          <w:b/>
          <w:color w:val="FF0000"/>
        </w:rPr>
      </w:pPr>
    </w:p>
    <w:p w14:paraId="07F6544D" w14:textId="77777777" w:rsidR="00550736" w:rsidRPr="00550736" w:rsidRDefault="00550736">
      <w:pPr>
        <w:rPr>
          <w:b/>
          <w:color w:val="FF0000"/>
        </w:rPr>
      </w:pPr>
    </w:p>
    <w:p w14:paraId="4FD250AE" w14:textId="77777777" w:rsidR="008419D9" w:rsidRDefault="00D34F08">
      <w:pPr>
        <w:pStyle w:val="Titulo2"/>
      </w:pPr>
      <w:bookmarkStart w:id="138" w:name="_Toc513052843"/>
      <w:r>
        <w:t>5.8 – Disponibilização dos Dados</w:t>
      </w:r>
      <w:bookmarkEnd w:id="138"/>
    </w:p>
    <w:p w14:paraId="62A85557" w14:textId="77777777" w:rsidR="008419D9" w:rsidRDefault="008419D9">
      <w:pPr>
        <w:rPr>
          <w:b/>
        </w:rPr>
      </w:pPr>
      <w:bookmarkStart w:id="139" w:name="_GoBack"/>
      <w:bookmarkEnd w:id="139"/>
    </w:p>
    <w:p w14:paraId="6EDEC4BE" w14:textId="77777777" w:rsidR="008419D9" w:rsidRDefault="00D34F08">
      <w:pPr>
        <w:spacing w:line="360" w:lineRule="auto"/>
        <w:ind w:firstLine="720"/>
        <w:jc w:val="both"/>
        <w:rPr>
          <w:color w:val="000000" w:themeColor="text1"/>
        </w:rPr>
      </w:pPr>
      <w:r>
        <w:rPr>
          <w:color w:val="000000" w:themeColor="text1"/>
        </w:rPr>
        <w:t>Dados capturados, analisados e processados. Todas as etapas necessárias para poder enfim, compartilhar com os usuários comuns e agentes de instituições governamentais informações relacionadas à qualidade das vias pavimentadas de uma determinada região.</w:t>
      </w:r>
    </w:p>
    <w:p w14:paraId="732E9A91" w14:textId="77777777" w:rsidR="008419D9" w:rsidRDefault="00D34F08">
      <w:pPr>
        <w:spacing w:line="360" w:lineRule="auto"/>
        <w:ind w:firstLine="720"/>
        <w:jc w:val="both"/>
        <w:rPr>
          <w:color w:val="000000" w:themeColor="text1"/>
        </w:rPr>
      </w:pPr>
      <w:r>
        <w:rPr>
          <w:color w:val="000000" w:themeColor="text1"/>
        </w:rPr>
        <w:t xml:space="preserve">O intermédio entre o usuário e os registros presentes no banco de dados se dá através uma Web API. O serviço web está disponibilizado em uma instância da AWS, podendo ser usufruída através do emprego de parâmetros na própria URL de consulta. O usuário poderá acessar os dados, em formato JSON, de acordo com o interesse. Os </w:t>
      </w:r>
      <w:r>
        <w:rPr>
          <w:color w:val="000000" w:themeColor="text1"/>
        </w:rPr>
        <w:lastRenderedPageBreak/>
        <w:t xml:space="preserve">parâmetros disponíveis e que podem ser combinados são: </w:t>
      </w:r>
      <w:r>
        <w:rPr>
          <w:i/>
          <w:color w:val="000000" w:themeColor="text1"/>
        </w:rPr>
        <w:t xml:space="preserve">output, latitude, longitude, </w:t>
      </w:r>
      <w:proofErr w:type="spellStart"/>
      <w:r>
        <w:rPr>
          <w:i/>
          <w:color w:val="000000" w:themeColor="text1"/>
        </w:rPr>
        <w:t>city</w:t>
      </w:r>
      <w:proofErr w:type="spellEnd"/>
      <w:r>
        <w:rPr>
          <w:i/>
          <w:color w:val="000000" w:themeColor="text1"/>
        </w:rPr>
        <w:t xml:space="preserve">, </w:t>
      </w:r>
      <w:proofErr w:type="spellStart"/>
      <w:r>
        <w:rPr>
          <w:i/>
          <w:color w:val="000000" w:themeColor="text1"/>
        </w:rPr>
        <w:t>state</w:t>
      </w:r>
      <w:proofErr w:type="spellEnd"/>
      <w:r>
        <w:rPr>
          <w:i/>
          <w:color w:val="000000" w:themeColor="text1"/>
        </w:rPr>
        <w:t xml:space="preserve">, </w:t>
      </w:r>
      <w:proofErr w:type="spellStart"/>
      <w:r>
        <w:rPr>
          <w:i/>
          <w:color w:val="000000" w:themeColor="text1"/>
        </w:rPr>
        <w:t>numberofdays</w:t>
      </w:r>
      <w:proofErr w:type="spellEnd"/>
      <w:r>
        <w:rPr>
          <w:i/>
          <w:color w:val="000000" w:themeColor="text1"/>
        </w:rPr>
        <w:t xml:space="preserve"> </w:t>
      </w:r>
      <w:r>
        <w:rPr>
          <w:color w:val="000000" w:themeColor="text1"/>
        </w:rPr>
        <w:t>e</w:t>
      </w:r>
      <w:r>
        <w:rPr>
          <w:i/>
          <w:color w:val="000000" w:themeColor="text1"/>
        </w:rPr>
        <w:t xml:space="preserve"> </w:t>
      </w:r>
      <w:proofErr w:type="spellStart"/>
      <w:r>
        <w:rPr>
          <w:i/>
          <w:color w:val="000000" w:themeColor="text1"/>
        </w:rPr>
        <w:t>limit</w:t>
      </w:r>
      <w:proofErr w:type="spellEnd"/>
      <w:r>
        <w:rPr>
          <w:i/>
          <w:color w:val="000000" w:themeColor="text1"/>
        </w:rPr>
        <w:t>.</w:t>
      </w:r>
    </w:p>
    <w:p w14:paraId="5DEC9C18" w14:textId="77777777" w:rsidR="008419D9" w:rsidRDefault="00D34F08">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atributo responsável por apresentar informações referentes a nenhum evento detectado (0), eventos de buraco (1) e eventos de quebra-molas (2). </w:t>
      </w:r>
    </w:p>
    <w:p w14:paraId="592D2274" w14:textId="77777777" w:rsidR="008419D9" w:rsidRDefault="00D34F08">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w:t>
      </w:r>
      <w:proofErr w:type="spellStart"/>
      <w:r>
        <w:rPr>
          <w:color w:val="000000" w:themeColor="text1"/>
        </w:rPr>
        <w:t>double</w:t>
      </w:r>
      <w:proofErr w:type="spellEnd"/>
      <w:r>
        <w:rPr>
          <w:color w:val="000000" w:themeColor="text1"/>
        </w:rPr>
        <w:t xml:space="preserve">, permitem aos usuários a realizarem filtros em busca de registros de um local específico. Aliada as coordenadas do GPS, o parâmetro </w:t>
      </w:r>
      <w:proofErr w:type="spellStart"/>
      <w:r>
        <w:rPr>
          <w:i/>
          <w:color w:val="000000" w:themeColor="text1"/>
        </w:rPr>
        <w:t>city</w:t>
      </w:r>
      <w:proofErr w:type="spellEnd"/>
      <w:r>
        <w:rPr>
          <w:color w:val="000000" w:themeColor="text1"/>
        </w:rPr>
        <w:t xml:space="preserve"> e </w:t>
      </w:r>
      <w:proofErr w:type="spellStart"/>
      <w:r>
        <w:rPr>
          <w:i/>
          <w:color w:val="000000" w:themeColor="text1"/>
        </w:rPr>
        <w:t>state</w:t>
      </w:r>
      <w:proofErr w:type="spellEnd"/>
      <w:r>
        <w:rPr>
          <w:color w:val="000000" w:themeColor="text1"/>
        </w:rPr>
        <w:t xml:space="preserve"> permitem a possibilidade de aplicar filtros mais genéricos como cidade ou estado de modo geral.</w:t>
      </w:r>
    </w:p>
    <w:p w14:paraId="338F9EE6" w14:textId="77777777" w:rsidR="008419D9" w:rsidRDefault="00D34F08">
      <w:pPr>
        <w:spacing w:line="360" w:lineRule="auto"/>
        <w:ind w:firstLine="720"/>
        <w:jc w:val="both"/>
        <w:rPr>
          <w:color w:val="000000" w:themeColor="text1"/>
        </w:rPr>
      </w:pPr>
      <w:r>
        <w:rPr>
          <w:color w:val="000000" w:themeColor="text1"/>
        </w:rPr>
        <w:t xml:space="preserve">Os campos </w:t>
      </w:r>
      <w:proofErr w:type="spellStart"/>
      <w:r>
        <w:rPr>
          <w:i/>
          <w:color w:val="000000" w:themeColor="text1"/>
        </w:rPr>
        <w:t>numberofdays</w:t>
      </w:r>
      <w:proofErr w:type="spellEnd"/>
      <w:r>
        <w:rPr>
          <w:color w:val="000000" w:themeColor="text1"/>
        </w:rPr>
        <w:t xml:space="preserve"> e </w:t>
      </w:r>
      <w:proofErr w:type="spellStart"/>
      <w:r>
        <w:rPr>
          <w:i/>
          <w:color w:val="000000" w:themeColor="text1"/>
        </w:rPr>
        <w:t>limit</w:t>
      </w:r>
      <w:proofErr w:type="spellEnd"/>
      <w:r>
        <w:rPr>
          <w:color w:val="000000" w:themeColor="text1"/>
        </w:rPr>
        <w:t xml:space="preserve"> são designados a fornecerem um limite quantitativo e de informações recentes aos usuários, permitindo assim uma maior customização e leque de possibilidades de obter os dados.</w:t>
      </w:r>
    </w:p>
    <w:p w14:paraId="27CFA078" w14:textId="40EBFA85" w:rsidR="008419D9" w:rsidRDefault="00D34F08">
      <w:pPr>
        <w:spacing w:line="360" w:lineRule="auto"/>
        <w:ind w:firstLine="720"/>
        <w:jc w:val="both"/>
      </w:pPr>
      <w:r>
        <w:rPr>
          <w:color w:val="000000" w:themeColor="text1"/>
        </w:rPr>
        <w:t xml:space="preserve">A Figura </w:t>
      </w:r>
      <w:r w:rsidR="00950CA4" w:rsidRPr="00950CA4">
        <w:t>44</w:t>
      </w:r>
      <w:r w:rsidR="00950CA4">
        <w:rPr>
          <w:b/>
          <w:color w:val="FF0000"/>
        </w:rPr>
        <w:t xml:space="preserve"> </w:t>
      </w:r>
      <w:r>
        <w:t xml:space="preserve">apresenta </w:t>
      </w:r>
      <w:r w:rsidR="00950CA4">
        <w:t>o objeto utilizado no mapeamento dos parâmetros informados pela requisição à Web API.</w:t>
      </w:r>
    </w:p>
    <w:p w14:paraId="634BD6EF" w14:textId="77777777" w:rsidR="008419D9" w:rsidRDefault="008419D9">
      <w:pPr>
        <w:spacing w:line="360" w:lineRule="auto"/>
        <w:ind w:firstLine="720"/>
        <w:jc w:val="both"/>
        <w:rPr>
          <w:color w:val="000000" w:themeColor="text1"/>
        </w:rPr>
      </w:pPr>
    </w:p>
    <w:p w14:paraId="09FE1D7A" w14:textId="77777777" w:rsidR="00950CA4" w:rsidRDefault="00950CA4" w:rsidP="00950CA4">
      <w:pPr>
        <w:keepNext/>
        <w:spacing w:line="360" w:lineRule="auto"/>
        <w:ind w:firstLine="720"/>
        <w:jc w:val="center"/>
      </w:pPr>
      <w:r>
        <w:rPr>
          <w:noProof/>
        </w:rPr>
        <w:drawing>
          <wp:inline distT="0" distB="0" distL="0" distR="0" wp14:anchorId="4DED62E9" wp14:editId="369D9204">
            <wp:extent cx="5400040" cy="4507230"/>
            <wp:effectExtent l="0" t="0" r="0"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07230"/>
                    </a:xfrm>
                    <a:prstGeom prst="rect">
                      <a:avLst/>
                    </a:prstGeom>
                  </pic:spPr>
                </pic:pic>
              </a:graphicData>
            </a:graphic>
          </wp:inline>
        </w:drawing>
      </w:r>
    </w:p>
    <w:p w14:paraId="64EE51A0" w14:textId="2A78612F" w:rsidR="008419D9" w:rsidRPr="00950CA4" w:rsidRDefault="00950CA4" w:rsidP="00950CA4">
      <w:pPr>
        <w:pStyle w:val="Legenda"/>
        <w:jc w:val="center"/>
        <w:rPr>
          <w:b/>
          <w:color w:val="FF0000"/>
        </w:rPr>
      </w:pPr>
      <w:bookmarkStart w:id="140" w:name="_Toc513052806"/>
      <w:r>
        <w:t xml:space="preserve">Figura </w:t>
      </w:r>
      <w:r>
        <w:fldChar w:fldCharType="begin"/>
      </w:r>
      <w:r>
        <w:instrText xml:space="preserve"> SEQ Figura \* ARABIC </w:instrText>
      </w:r>
      <w:r>
        <w:fldChar w:fldCharType="separate"/>
      </w:r>
      <w:r>
        <w:rPr>
          <w:noProof/>
        </w:rPr>
        <w:t>44</w:t>
      </w:r>
      <w:r>
        <w:fldChar w:fldCharType="end"/>
      </w:r>
      <w:r>
        <w:t xml:space="preserve"> Objeto a ser mapeado em cada requisição na Web API</w:t>
      </w:r>
      <w:bookmarkEnd w:id="140"/>
    </w:p>
    <w:p w14:paraId="1AF8646A" w14:textId="77777777" w:rsidR="003D7855" w:rsidRDefault="003D7855">
      <w:pPr>
        <w:rPr>
          <w:b/>
          <w:sz w:val="48"/>
          <w:szCs w:val="48"/>
        </w:rPr>
      </w:pPr>
    </w:p>
    <w:p w14:paraId="5FC9407B" w14:textId="77777777" w:rsidR="003D7855" w:rsidRDefault="003D7855">
      <w:pPr>
        <w:rPr>
          <w:b/>
          <w:sz w:val="48"/>
          <w:szCs w:val="48"/>
        </w:rPr>
      </w:pPr>
    </w:p>
    <w:p w14:paraId="25BE538C" w14:textId="4630F8E5" w:rsidR="008419D9" w:rsidRDefault="00D34F08">
      <w:r>
        <w:rPr>
          <w:b/>
          <w:sz w:val="48"/>
          <w:szCs w:val="48"/>
        </w:rPr>
        <w:t>Capítulo 6</w:t>
      </w:r>
    </w:p>
    <w:p w14:paraId="1197F555" w14:textId="77777777" w:rsidR="008419D9" w:rsidRDefault="008419D9">
      <w:pPr>
        <w:rPr>
          <w:b/>
        </w:rPr>
      </w:pPr>
    </w:p>
    <w:p w14:paraId="0DAB7EB2" w14:textId="77777777" w:rsidR="008419D9" w:rsidRDefault="00D34F08">
      <w:pPr>
        <w:pStyle w:val="Ttulo1"/>
        <w:numPr>
          <w:ilvl w:val="0"/>
          <w:numId w:val="0"/>
        </w:numPr>
        <w:tabs>
          <w:tab w:val="left" w:pos="0"/>
        </w:tabs>
        <w:spacing w:line="360" w:lineRule="auto"/>
        <w:rPr>
          <w:rFonts w:ascii="Times New Roman" w:hAnsi="Times New Roman" w:cs="Times New Roman"/>
          <w:sz w:val="48"/>
          <w:szCs w:val="48"/>
        </w:rPr>
      </w:pPr>
      <w:bookmarkStart w:id="141" w:name="_Toc513052844"/>
      <w:r>
        <w:rPr>
          <w:rFonts w:ascii="Times New Roman" w:hAnsi="Times New Roman" w:cs="Times New Roman"/>
          <w:sz w:val="48"/>
          <w:szCs w:val="48"/>
        </w:rPr>
        <w:t>Conclusão</w:t>
      </w:r>
      <w:bookmarkEnd w:id="141"/>
    </w:p>
    <w:p w14:paraId="07282AB7" w14:textId="77777777" w:rsidR="008419D9" w:rsidRDefault="008419D9"/>
    <w:p w14:paraId="2AFB5CDD" w14:textId="77777777" w:rsidR="008419D9" w:rsidRDefault="008419D9"/>
    <w:p w14:paraId="08264E79" w14:textId="77777777" w:rsidR="008419D9" w:rsidRDefault="00D34F08">
      <w:pPr>
        <w:pStyle w:val="Titulo2"/>
      </w:pPr>
      <w:bookmarkStart w:id="142" w:name="_Toc513052845"/>
      <w:r>
        <w:t>6.1 – Conclusões</w:t>
      </w:r>
      <w:bookmarkEnd w:id="142"/>
    </w:p>
    <w:p w14:paraId="409D36AC" w14:textId="77777777" w:rsidR="008419D9" w:rsidRDefault="008419D9"/>
    <w:p w14:paraId="6A473F98" w14:textId="77777777" w:rsidR="008419D9" w:rsidRDefault="008419D9"/>
    <w:p w14:paraId="4A5FA5A0" w14:textId="77777777" w:rsidR="008419D9" w:rsidRDefault="00D34F08">
      <w:pPr>
        <w:spacing w:line="360" w:lineRule="auto"/>
        <w:ind w:firstLine="720"/>
        <w:jc w:val="both"/>
      </w:pPr>
      <w:r>
        <w:t>Como palavras finais de conclusão deste trabalho, ainda que o produto desenvolvido não tenha sido, de fato, preparado para ser usufruído pelo mercado, procurou-se estruturar o projeto de forma que atenda quaisquer quantidades de demandas e que fosse de fácil manutenção.</w:t>
      </w:r>
    </w:p>
    <w:p w14:paraId="5261CB2F" w14:textId="77777777" w:rsidR="008419D9" w:rsidRDefault="00D34F08">
      <w:pPr>
        <w:spacing w:line="360" w:lineRule="auto"/>
        <w:ind w:firstLine="720"/>
        <w:jc w:val="both"/>
      </w:pPr>
      <w:r>
        <w:t xml:space="preserve">Neste projeto, aplicou-se estudos sobre algoritmos de aprendizado de máquina, testes com o sensor acelerômetro, técnicas de otimização de </w:t>
      </w:r>
      <w:proofErr w:type="spellStart"/>
      <w:r>
        <w:t>hiperparâmetros</w:t>
      </w:r>
      <w:proofErr w:type="spellEnd"/>
      <w:r>
        <w:t>, construção de um serviço web, serviços da Cloud e pesquisas sobre métodos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14:paraId="0CBC9EAC" w14:textId="77777777" w:rsidR="008419D9" w:rsidRDefault="00D34F08">
      <w:pPr>
        <w:spacing w:line="360" w:lineRule="auto"/>
        <w:ind w:firstLine="720"/>
        <w:jc w:val="both"/>
      </w:pPr>
      <w:r>
        <w:t>Além dessa preparação para dar início de fato ao projeto, uma preocupação que permeou em todo o processo de construção do trabalho foi em organizar, de maneira escalável, cada etapa desenvolvida. Dividir as funcionalidades em pequenos processos bem definidos foi o caminho trilhado para tornar, o aplicativo como um todo, escalável, fácil manutenção e flexível.</w:t>
      </w:r>
    </w:p>
    <w:p w14:paraId="3B1FE2BC" w14:textId="77777777" w:rsidR="008419D9" w:rsidRDefault="00D34F08">
      <w:pPr>
        <w:spacing w:line="360" w:lineRule="auto"/>
        <w:ind w:firstLine="720"/>
        <w:jc w:val="both"/>
      </w:pPr>
      <w:r>
        <w:t>Conforme se revelou no capítulo de Análise dos Dados, a aplicação Lunar possui limitações claras no que tange à classificação automática, seja pela existência de assinaturas diferentes para cada obstáculo, como também da falta de aplicação de outros filtros de pré-processamento. Apesar disso, o resultado que se tem ao fim deste trabalho corresponde às expectativas postas, de modo que é possível concluir que a sua realização foi satisfatória.</w:t>
      </w:r>
    </w:p>
    <w:p w14:paraId="514A0D41" w14:textId="77777777" w:rsidR="008419D9" w:rsidRDefault="008419D9">
      <w:pPr>
        <w:rPr>
          <w:b/>
          <w:color w:val="FF0000"/>
        </w:rPr>
      </w:pPr>
    </w:p>
    <w:p w14:paraId="20EB50FB" w14:textId="77777777" w:rsidR="008419D9" w:rsidRDefault="008419D9">
      <w:pPr>
        <w:rPr>
          <w:b/>
          <w:color w:val="FF0000"/>
        </w:rPr>
      </w:pPr>
    </w:p>
    <w:p w14:paraId="7E8E62E7" w14:textId="77777777" w:rsidR="008419D9" w:rsidRDefault="00D34F08">
      <w:pPr>
        <w:pStyle w:val="Titulo2"/>
      </w:pPr>
      <w:bookmarkStart w:id="143" w:name="_Toc513052846"/>
      <w:r>
        <w:t>6.2 – Trabalhos Futuros</w:t>
      </w:r>
      <w:bookmarkEnd w:id="143"/>
    </w:p>
    <w:p w14:paraId="37754130" w14:textId="77777777" w:rsidR="008419D9" w:rsidRDefault="008419D9"/>
    <w:p w14:paraId="28529F49" w14:textId="77777777" w:rsidR="008419D9" w:rsidRDefault="008419D9"/>
    <w:p w14:paraId="04B58CFD" w14:textId="77777777" w:rsidR="008419D9" w:rsidRDefault="00D34F08">
      <w:pPr>
        <w:spacing w:line="360" w:lineRule="auto"/>
        <w:ind w:firstLine="720"/>
        <w:jc w:val="both"/>
      </w:pPr>
      <w:r>
        <w:t>Como trabalho futuro, é possível conceber a elaboração de um modelo genérico que seja treinado pelo algoritmo de aprendizado de máquina deixando de visar um determinado percurso.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Assim como, execução de uma quantidade maior de filtros de pré-processamento, uso de outros modelos de aprendizado de máquina. Ainda, será útil a construção de um sistema de segurança para evitar possíveis envios má intencionados à base de dados e também o estudo e a implementação da captura de diferentes obstáculos presentes nas vias pavimentadas.</w:t>
      </w:r>
    </w:p>
    <w:p w14:paraId="43EE74BE" w14:textId="77777777" w:rsidR="008419D9" w:rsidRDefault="008419D9">
      <w:pPr>
        <w:rPr>
          <w:b/>
        </w:rPr>
      </w:pPr>
    </w:p>
    <w:p w14:paraId="2E0164A8" w14:textId="77777777" w:rsidR="008419D9" w:rsidRDefault="00D34F08">
      <w:pPr>
        <w:rPr>
          <w:b/>
        </w:rPr>
      </w:pPr>
      <w:r>
        <w:br w:type="page"/>
      </w:r>
    </w:p>
    <w:p w14:paraId="067F4D63" w14:textId="77777777" w:rsidR="008419D9" w:rsidRDefault="00D34F08">
      <w:pPr>
        <w:pStyle w:val="Ttulo1"/>
        <w:numPr>
          <w:ilvl w:val="0"/>
          <w:numId w:val="0"/>
        </w:numPr>
        <w:spacing w:line="360" w:lineRule="auto"/>
      </w:pPr>
      <w:bookmarkStart w:id="144" w:name="_Toc513052847"/>
      <w:r>
        <w:rPr>
          <w:rFonts w:ascii="Times New Roman" w:hAnsi="Times New Roman" w:cs="Times New Roman"/>
          <w:sz w:val="48"/>
          <w:szCs w:val="48"/>
        </w:rPr>
        <w:lastRenderedPageBreak/>
        <w:t>Bibliografia</w:t>
      </w:r>
      <w:bookmarkEnd w:id="144"/>
    </w:p>
    <w:p w14:paraId="5CC885F6" w14:textId="77777777" w:rsidR="008419D9" w:rsidRDefault="008419D9">
      <w:pPr>
        <w:tabs>
          <w:tab w:val="left" w:pos="2760"/>
        </w:tabs>
        <w:spacing w:line="360" w:lineRule="auto"/>
        <w:ind w:left="426" w:hanging="426"/>
        <w:jc w:val="both"/>
      </w:pPr>
    </w:p>
    <w:p w14:paraId="13C814A6" w14:textId="77777777" w:rsidR="008419D9" w:rsidRDefault="00D34F08">
      <w:pPr>
        <w:tabs>
          <w:tab w:val="left" w:pos="2760"/>
        </w:tabs>
        <w:spacing w:line="360" w:lineRule="auto"/>
        <w:ind w:left="426" w:hanging="426"/>
        <w:jc w:val="both"/>
      </w:pPr>
      <w:r>
        <w:t xml:space="preserve">[0] SUÍÇA. WORLD HEALTH ORGANIZATION. (Org.). Global status </w:t>
      </w:r>
      <w:proofErr w:type="spellStart"/>
      <w:r>
        <w:t>report</w:t>
      </w:r>
      <w:proofErr w:type="spellEnd"/>
      <w:r>
        <w:t xml:space="preserve"> </w:t>
      </w:r>
      <w:proofErr w:type="spellStart"/>
      <w:r>
        <w:t>on</w:t>
      </w:r>
      <w:proofErr w:type="spellEnd"/>
      <w:r>
        <w:t xml:space="preserve"> </w:t>
      </w:r>
      <w:proofErr w:type="spellStart"/>
      <w:r>
        <w:t>road</w:t>
      </w:r>
      <w:proofErr w:type="spellEnd"/>
      <w:r>
        <w:t xml:space="preserve"> </w:t>
      </w:r>
      <w:proofErr w:type="spellStart"/>
      <w:r>
        <w:t>safety</w:t>
      </w:r>
      <w:proofErr w:type="spellEnd"/>
      <w:r>
        <w:t xml:space="preserve"> 2015. </w:t>
      </w:r>
      <w:proofErr w:type="spellStart"/>
      <w:r>
        <w:t>Geneva</w:t>
      </w:r>
      <w:proofErr w:type="spellEnd"/>
      <w:r>
        <w:t xml:space="preserve">: World Health </w:t>
      </w:r>
      <w:proofErr w:type="spellStart"/>
      <w:r>
        <w:t>Organization</w:t>
      </w:r>
      <w:proofErr w:type="spellEnd"/>
      <w:r>
        <w:t>, 2015. 340 p. Disponível em: &lt;http://www.who.int/violence_injury_prevention/road_safety_status/2015/en/&gt;. Acesso em: 16 jan. 2018.</w:t>
      </w:r>
    </w:p>
    <w:p w14:paraId="7DCCD574" w14:textId="77777777" w:rsidR="008419D9" w:rsidRDefault="008419D9">
      <w:pPr>
        <w:tabs>
          <w:tab w:val="left" w:pos="2760"/>
        </w:tabs>
        <w:spacing w:line="360" w:lineRule="auto"/>
        <w:ind w:left="426" w:hanging="426"/>
        <w:jc w:val="both"/>
      </w:pPr>
    </w:p>
    <w:p w14:paraId="3625C957" w14:textId="77777777" w:rsidR="008419D9" w:rsidRDefault="00D34F08">
      <w:pPr>
        <w:tabs>
          <w:tab w:val="left" w:pos="2760"/>
        </w:tabs>
        <w:ind w:left="426" w:hanging="426"/>
        <w:jc w:val="both"/>
      </w:pPr>
      <w:r>
        <w:t xml:space="preserve">[1] ______, </w:t>
      </w:r>
      <w:proofErr w:type="spellStart"/>
      <w:r>
        <w:t>Wikipedia</w:t>
      </w:r>
      <w:proofErr w:type="spellEnd"/>
      <w:r>
        <w:t xml:space="preserve">, a enciclopédia livre. Disponível em: &lt;https://pt.wikipedia.org/wiki/Acelerômetro&gt;. Acesso em: 24 de </w:t>
      </w:r>
      <w:proofErr w:type="gramStart"/>
      <w:r>
        <w:t>Agosto</w:t>
      </w:r>
      <w:proofErr w:type="gramEnd"/>
      <w:r>
        <w:t xml:space="preserve"> de 2017.</w:t>
      </w:r>
    </w:p>
    <w:p w14:paraId="62A9CE5E" w14:textId="77777777" w:rsidR="008419D9" w:rsidRDefault="008419D9">
      <w:pPr>
        <w:tabs>
          <w:tab w:val="left" w:pos="2760"/>
        </w:tabs>
        <w:ind w:left="426" w:hanging="426"/>
        <w:jc w:val="both"/>
      </w:pPr>
    </w:p>
    <w:p w14:paraId="275EDC18" w14:textId="77777777" w:rsidR="008419D9" w:rsidRDefault="00D34F08">
      <w:pPr>
        <w:tabs>
          <w:tab w:val="left" w:pos="2760"/>
        </w:tabs>
        <w:ind w:left="426" w:hanging="426"/>
        <w:jc w:val="both"/>
      </w:pPr>
      <w:r>
        <w:t>[2] LIMA, L.A.O. “Sistema de detecção das condições asfálticas das ruas através do uso passivo de smartphones”: Monografia do MBA em Tecnologia da Informação - Executivo, Universidade Federal do Rio de Janeiro. Rio de Janeiro, 2016.</w:t>
      </w:r>
    </w:p>
    <w:p w14:paraId="7D2E466D" w14:textId="77777777" w:rsidR="008419D9" w:rsidRDefault="008419D9">
      <w:pPr>
        <w:tabs>
          <w:tab w:val="left" w:pos="2760"/>
        </w:tabs>
        <w:ind w:left="426" w:hanging="426"/>
        <w:jc w:val="both"/>
      </w:pPr>
    </w:p>
    <w:p w14:paraId="7350CF43" w14:textId="77777777" w:rsidR="008419D9" w:rsidRDefault="00D34F08">
      <w:pPr>
        <w:tabs>
          <w:tab w:val="left" w:pos="2760"/>
        </w:tabs>
        <w:ind w:left="426" w:hanging="426"/>
        <w:jc w:val="both"/>
        <w:rPr>
          <w:i/>
        </w:rPr>
      </w:pPr>
      <w:r>
        <w:t xml:space="preserve">[3] KOCH, Christian; BRILAKIS, </w:t>
      </w:r>
      <w:proofErr w:type="spellStart"/>
      <w:r>
        <w:t>Ioanis</w:t>
      </w:r>
      <w:proofErr w:type="spellEnd"/>
      <w:r>
        <w:t>. “</w:t>
      </w:r>
      <w:proofErr w:type="spellStart"/>
      <w:r>
        <w:t>Pothole</w:t>
      </w:r>
      <w:proofErr w:type="spellEnd"/>
      <w:r>
        <w:t xml:space="preserve"> </w:t>
      </w:r>
      <w:proofErr w:type="spellStart"/>
      <w:r>
        <w:t>detection</w:t>
      </w:r>
      <w:proofErr w:type="spellEnd"/>
      <w:r>
        <w:t xml:space="preserve"> in </w:t>
      </w:r>
      <w:proofErr w:type="spellStart"/>
      <w:r>
        <w:t>asphalt</w:t>
      </w:r>
      <w:proofErr w:type="spellEnd"/>
      <w:r>
        <w:t xml:space="preserve"> </w:t>
      </w:r>
      <w:proofErr w:type="spellStart"/>
      <w:r>
        <w:t>pavement</w:t>
      </w:r>
      <w:proofErr w:type="spellEnd"/>
      <w:r>
        <w:t xml:space="preserve"> </w:t>
      </w:r>
      <w:proofErr w:type="spellStart"/>
      <w:r>
        <w:t>images</w:t>
      </w:r>
      <w:proofErr w:type="spellEnd"/>
      <w:r>
        <w:rPr>
          <w:i/>
        </w:rPr>
        <w:t xml:space="preserve">”. </w:t>
      </w:r>
      <w:proofErr w:type="spellStart"/>
      <w:r>
        <w:t>Advanced</w:t>
      </w:r>
      <w:proofErr w:type="spellEnd"/>
      <w:r>
        <w:t xml:space="preserve"> </w:t>
      </w:r>
      <w:proofErr w:type="spellStart"/>
      <w:r>
        <w:t>Engineering</w:t>
      </w:r>
      <w:proofErr w:type="spellEnd"/>
      <w:r>
        <w:t xml:space="preserve"> </w:t>
      </w:r>
      <w:proofErr w:type="spellStart"/>
      <w:r>
        <w:t>Informatics</w:t>
      </w:r>
      <w:proofErr w:type="spellEnd"/>
      <w:r>
        <w:t xml:space="preserve">, v.25, n.3, pp.507-515, 2011.  </w:t>
      </w:r>
      <w:proofErr w:type="spellStart"/>
      <w:r>
        <w:t>doi</w:t>
      </w:r>
      <w:proofErr w:type="spellEnd"/>
      <w:r>
        <w:t>: 10.1016/j.aei.2011.01.002</w:t>
      </w:r>
    </w:p>
    <w:p w14:paraId="7E2C2D5B" w14:textId="77777777" w:rsidR="008419D9" w:rsidRDefault="008419D9">
      <w:pPr>
        <w:jc w:val="both"/>
      </w:pPr>
    </w:p>
    <w:p w14:paraId="7FD4EB2C" w14:textId="77777777" w:rsidR="008419D9" w:rsidRDefault="00D34F08">
      <w:pPr>
        <w:jc w:val="both"/>
      </w:pPr>
      <w:r>
        <w:t xml:space="preserve">[4] </w:t>
      </w:r>
      <w:proofErr w:type="spellStart"/>
      <w:r>
        <w:t>Adarkwa</w:t>
      </w:r>
      <w:proofErr w:type="spellEnd"/>
      <w:r>
        <w:t xml:space="preserve">, </w:t>
      </w:r>
      <w:proofErr w:type="spellStart"/>
      <w:r>
        <w:t>Amanor</w:t>
      </w:r>
      <w:proofErr w:type="spellEnd"/>
      <w:r>
        <w:t xml:space="preserve">; </w:t>
      </w:r>
      <w:proofErr w:type="spellStart"/>
      <w:r>
        <w:t>Attoh-Okine</w:t>
      </w:r>
      <w:proofErr w:type="spellEnd"/>
      <w:r>
        <w:t xml:space="preserve">, </w:t>
      </w:r>
      <w:proofErr w:type="spellStart"/>
      <w:r>
        <w:t>Nii</w:t>
      </w:r>
      <w:proofErr w:type="spellEnd"/>
      <w:r>
        <w:t>. “</w:t>
      </w:r>
      <w:proofErr w:type="spellStart"/>
      <w:r>
        <w:t>Pavement</w:t>
      </w:r>
      <w:proofErr w:type="spellEnd"/>
      <w:r>
        <w:t xml:space="preserve"> crack </w:t>
      </w:r>
      <w:proofErr w:type="spellStart"/>
      <w:r>
        <w:t>classification</w:t>
      </w:r>
      <w:proofErr w:type="spellEnd"/>
      <w:r>
        <w:t xml:space="preserve"> </w:t>
      </w:r>
      <w:proofErr w:type="spellStart"/>
      <w:r>
        <w:t>based</w:t>
      </w:r>
      <w:proofErr w:type="spellEnd"/>
      <w:r>
        <w:t xml:space="preserve"> </w:t>
      </w:r>
      <w:proofErr w:type="spellStart"/>
      <w:r>
        <w:t>on</w:t>
      </w:r>
      <w:proofErr w:type="spellEnd"/>
      <w:r>
        <w:t xml:space="preserve"> tensor </w:t>
      </w:r>
      <w:proofErr w:type="spellStart"/>
      <w:r>
        <w:t>factorization</w:t>
      </w:r>
      <w:proofErr w:type="spellEnd"/>
      <w:r>
        <w:t xml:space="preserve">”. </w:t>
      </w:r>
      <w:proofErr w:type="spellStart"/>
      <w:r>
        <w:t>Construction</w:t>
      </w:r>
      <w:proofErr w:type="spellEnd"/>
      <w:r>
        <w:t xml:space="preserve"> </w:t>
      </w:r>
      <w:proofErr w:type="spellStart"/>
      <w:r>
        <w:t>and</w:t>
      </w:r>
      <w:proofErr w:type="spellEnd"/>
      <w:r>
        <w:t xml:space="preserve"> </w:t>
      </w:r>
      <w:proofErr w:type="spellStart"/>
      <w:r>
        <w:t>Bulding</w:t>
      </w:r>
      <w:proofErr w:type="spellEnd"/>
      <w:r>
        <w:t xml:space="preserve"> </w:t>
      </w:r>
      <w:proofErr w:type="spellStart"/>
      <w:r>
        <w:t>Materials</w:t>
      </w:r>
      <w:proofErr w:type="spellEnd"/>
      <w:r>
        <w:t xml:space="preserve">, v.48, pp.853-857, 2013. </w:t>
      </w:r>
      <w:proofErr w:type="spellStart"/>
      <w:r>
        <w:t>doi</w:t>
      </w:r>
      <w:proofErr w:type="spellEnd"/>
      <w:r>
        <w:t>: 10.1016/j.conbuildmat.2013.07.091</w:t>
      </w:r>
    </w:p>
    <w:p w14:paraId="264F0593" w14:textId="77777777" w:rsidR="008419D9" w:rsidRDefault="008419D9">
      <w:pPr>
        <w:jc w:val="both"/>
      </w:pPr>
    </w:p>
    <w:p w14:paraId="4095A55B" w14:textId="77777777" w:rsidR="008419D9" w:rsidRDefault="00D34F08">
      <w:pPr>
        <w:jc w:val="both"/>
      </w:pPr>
      <w:r>
        <w:t>[5] NITSCHE, Philippe; STUTZ, Rainer; KAMMER, Michael; MAURER, Peter. “</w:t>
      </w:r>
      <w:proofErr w:type="spellStart"/>
      <w:r>
        <w:t>Comparison</w:t>
      </w:r>
      <w:proofErr w:type="spellEnd"/>
      <w:r>
        <w:t xml:space="preserve"> </w:t>
      </w:r>
      <w:proofErr w:type="spellStart"/>
      <w:r>
        <w:t>of</w:t>
      </w:r>
      <w:proofErr w:type="spellEnd"/>
      <w:r>
        <w:t xml:space="preserve"> </w:t>
      </w:r>
      <w:proofErr w:type="spellStart"/>
      <w:r>
        <w:t>Machine</w:t>
      </w:r>
      <w:proofErr w:type="spellEnd"/>
      <w:r>
        <w:t xml:space="preserve"> Learning </w:t>
      </w:r>
      <w:proofErr w:type="spellStart"/>
      <w:r>
        <w:t>Methods</w:t>
      </w:r>
      <w:proofErr w:type="spellEnd"/>
      <w:r>
        <w:t xml:space="preserve"> for </w:t>
      </w:r>
      <w:proofErr w:type="spellStart"/>
      <w:r>
        <w:t>Evaluating</w:t>
      </w:r>
      <w:proofErr w:type="spellEnd"/>
      <w:r>
        <w:t xml:space="preserve"> </w:t>
      </w:r>
      <w:proofErr w:type="spellStart"/>
      <w:r>
        <w:t>Pavement</w:t>
      </w:r>
      <w:proofErr w:type="spellEnd"/>
      <w:r>
        <w:t xml:space="preserve"> </w:t>
      </w:r>
      <w:proofErr w:type="spellStart"/>
      <w:r>
        <w:t>Roughness</w:t>
      </w:r>
      <w:proofErr w:type="spellEnd"/>
      <w:r>
        <w:t xml:space="preserve"> </w:t>
      </w:r>
      <w:proofErr w:type="spellStart"/>
      <w:r>
        <w:t>Based</w:t>
      </w:r>
      <w:proofErr w:type="spellEnd"/>
      <w:r>
        <w:t xml:space="preserve"> </w:t>
      </w:r>
      <w:proofErr w:type="spellStart"/>
      <w:r>
        <w:t>on</w:t>
      </w:r>
      <w:proofErr w:type="spellEnd"/>
      <w:r>
        <w:t xml:space="preserve"> </w:t>
      </w:r>
      <w:proofErr w:type="spellStart"/>
      <w:r>
        <w:t>Vehicle</w:t>
      </w:r>
      <w:proofErr w:type="spellEnd"/>
      <w:r>
        <w:t xml:space="preserve"> Response”,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14:paraId="47F55C70" w14:textId="77777777" w:rsidR="008419D9" w:rsidRDefault="008419D9">
      <w:pPr>
        <w:jc w:val="both"/>
      </w:pPr>
    </w:p>
    <w:p w14:paraId="2AE8205C" w14:textId="77777777" w:rsidR="008419D9" w:rsidRDefault="00D34F08">
      <w:pPr>
        <w:jc w:val="both"/>
      </w:pPr>
      <w:r>
        <w:t xml:space="preserve">[6] FEDELI, Peres. “Introdução à ciência da computação”, 2ª Edição. São Paulo: </w:t>
      </w:r>
      <w:proofErr w:type="spellStart"/>
      <w:r>
        <w:t>Cengage</w:t>
      </w:r>
      <w:proofErr w:type="spellEnd"/>
      <w:r>
        <w:t xml:space="preserve"> Learning, 2010.</w:t>
      </w:r>
    </w:p>
    <w:p w14:paraId="262E43F0" w14:textId="77777777" w:rsidR="008419D9" w:rsidRDefault="008419D9">
      <w:pPr>
        <w:jc w:val="both"/>
      </w:pPr>
    </w:p>
    <w:p w14:paraId="57F111D9" w14:textId="77777777" w:rsidR="008419D9" w:rsidRDefault="00D34F08">
      <w:pPr>
        <w:jc w:val="both"/>
      </w:pPr>
      <w:r>
        <w:t xml:space="preserve">[7] CASS, Stephen. “The 2017 Top </w:t>
      </w:r>
      <w:proofErr w:type="spellStart"/>
      <w:r>
        <w:t>Programming</w:t>
      </w:r>
      <w:proofErr w:type="spellEnd"/>
      <w:r>
        <w:t xml:space="preserve"> </w:t>
      </w:r>
      <w:proofErr w:type="spellStart"/>
      <w:r>
        <w:t>Languages</w:t>
      </w:r>
      <w:proofErr w:type="spellEnd"/>
      <w:r>
        <w:t xml:space="preserve">”. Disponível em: &lt;http://spectrum.ieee.org/computing/software/the-2017-top-programming-languages&gt;. Acesso em: 29 de </w:t>
      </w:r>
      <w:proofErr w:type="gramStart"/>
      <w:r>
        <w:t>Agosto</w:t>
      </w:r>
      <w:proofErr w:type="gramEnd"/>
      <w:r>
        <w:t xml:space="preserve"> de 2017</w:t>
      </w:r>
    </w:p>
    <w:p w14:paraId="56468C7F" w14:textId="77777777" w:rsidR="008419D9" w:rsidRDefault="008419D9">
      <w:pPr>
        <w:jc w:val="both"/>
      </w:pPr>
    </w:p>
    <w:p w14:paraId="6B88B5BB" w14:textId="77777777" w:rsidR="008419D9" w:rsidRDefault="00D34F08">
      <w:pPr>
        <w:jc w:val="both"/>
      </w:pPr>
      <w:r>
        <w:t xml:space="preserve">[8] ______, “Smartphone OS Market </w:t>
      </w:r>
      <w:proofErr w:type="spellStart"/>
      <w:r>
        <w:t>Share</w:t>
      </w:r>
      <w:proofErr w:type="spellEnd"/>
      <w:r>
        <w:t xml:space="preserve">, 2017 Q1”, http://www.idc.com/promo/smartphone-market-share/os, Acesso em: 28 de </w:t>
      </w:r>
      <w:proofErr w:type="gramStart"/>
      <w:r>
        <w:t>Agosto</w:t>
      </w:r>
      <w:proofErr w:type="gramEnd"/>
      <w:r>
        <w:t xml:space="preserve"> de 2017)</w:t>
      </w:r>
    </w:p>
    <w:p w14:paraId="76B0BFB7" w14:textId="77777777" w:rsidR="008419D9" w:rsidRDefault="008419D9">
      <w:pPr>
        <w:jc w:val="both"/>
      </w:pPr>
    </w:p>
    <w:p w14:paraId="75B7C830" w14:textId="77777777" w:rsidR="008419D9" w:rsidRDefault="00D34F08">
      <w:pPr>
        <w:jc w:val="both"/>
      </w:pPr>
      <w:r>
        <w:t xml:space="preserve">[9] ______, “Zenith </w:t>
      </w:r>
      <w:proofErr w:type="spellStart"/>
      <w:r>
        <w:t>forecasts</w:t>
      </w:r>
      <w:proofErr w:type="spellEnd"/>
      <w:r>
        <w:t xml:space="preserve"> 75% </w:t>
      </w:r>
      <w:proofErr w:type="spellStart"/>
      <w:r>
        <w:t>of</w:t>
      </w:r>
      <w:proofErr w:type="spellEnd"/>
      <w:r>
        <w:t xml:space="preserve"> internet use </w:t>
      </w:r>
      <w:proofErr w:type="spellStart"/>
      <w:r>
        <w:t>will</w:t>
      </w:r>
      <w:proofErr w:type="spellEnd"/>
      <w:r>
        <w:t xml:space="preserve"> </w:t>
      </w:r>
      <w:proofErr w:type="spellStart"/>
      <w:r>
        <w:t>be</w:t>
      </w:r>
      <w:proofErr w:type="spellEnd"/>
      <w:r>
        <w:t xml:space="preserve"> mobile in 2017”. Disponível em: &lt; https://www.zenithmedia.com/mobile-forecasts-75-internet-use-will-mobile-2017/ &gt;. Acesso em: 28 de </w:t>
      </w:r>
      <w:proofErr w:type="gramStart"/>
      <w:r>
        <w:t>Agosto</w:t>
      </w:r>
      <w:proofErr w:type="gramEnd"/>
      <w:r>
        <w:t xml:space="preserve"> de 2017</w:t>
      </w:r>
    </w:p>
    <w:p w14:paraId="2687CB41" w14:textId="77777777" w:rsidR="008419D9" w:rsidRDefault="008419D9">
      <w:pPr>
        <w:jc w:val="both"/>
      </w:pPr>
    </w:p>
    <w:p w14:paraId="428D5328" w14:textId="77777777" w:rsidR="008419D9" w:rsidRDefault="00D34F08">
      <w:pPr>
        <w:jc w:val="both"/>
      </w:pPr>
      <w:r>
        <w:t xml:space="preserve">[10] SAVERS, Michael W.; KARAMIHAS, Steven M. “The Little Book </w:t>
      </w:r>
      <w:proofErr w:type="spellStart"/>
      <w:r>
        <w:t>of</w:t>
      </w:r>
      <w:proofErr w:type="spellEnd"/>
      <w:r>
        <w:t xml:space="preserve"> </w:t>
      </w:r>
      <w:proofErr w:type="spellStart"/>
      <w:r>
        <w:t>Profiling</w:t>
      </w:r>
      <w:proofErr w:type="spellEnd"/>
      <w:r>
        <w:t xml:space="preserve">. Basic </w:t>
      </w:r>
      <w:proofErr w:type="spellStart"/>
      <w:r>
        <w:t>Information</w:t>
      </w:r>
      <w:proofErr w:type="spellEnd"/>
      <w:r>
        <w:t xml:space="preserve"> </w:t>
      </w:r>
      <w:proofErr w:type="spellStart"/>
      <w:r>
        <w:t>about</w:t>
      </w:r>
      <w:proofErr w:type="spellEnd"/>
      <w:r>
        <w:t xml:space="preserve"> </w:t>
      </w:r>
      <w:proofErr w:type="spellStart"/>
      <w:r>
        <w:t>Measuring</w:t>
      </w:r>
      <w:proofErr w:type="spellEnd"/>
      <w:r>
        <w:t xml:space="preserve"> </w:t>
      </w:r>
      <w:proofErr w:type="spellStart"/>
      <w:r>
        <w:t>and</w:t>
      </w:r>
      <w:proofErr w:type="spellEnd"/>
      <w:r>
        <w:t xml:space="preserve"> </w:t>
      </w:r>
      <w:proofErr w:type="spellStart"/>
      <w:r>
        <w:t>Interpreting</w:t>
      </w:r>
      <w:proofErr w:type="spellEnd"/>
      <w:r>
        <w:t xml:space="preserve"> Road </w:t>
      </w:r>
      <w:proofErr w:type="spellStart"/>
      <w:r>
        <w:t>Profilers</w:t>
      </w:r>
      <w:proofErr w:type="spellEnd"/>
      <w:r>
        <w:t xml:space="preserve">”, pp.45-52. The </w:t>
      </w:r>
      <w:proofErr w:type="spellStart"/>
      <w:r>
        <w:t>Regent</w:t>
      </w:r>
      <w:proofErr w:type="spellEnd"/>
      <w:r>
        <w:t xml:space="preserve"> </w:t>
      </w:r>
      <w:proofErr w:type="spellStart"/>
      <w:r>
        <w:t>of</w:t>
      </w:r>
      <w:proofErr w:type="spellEnd"/>
      <w:r>
        <w:t xml:space="preserve"> </w:t>
      </w:r>
      <w:proofErr w:type="spellStart"/>
      <w:r>
        <w:t>the</w:t>
      </w:r>
      <w:proofErr w:type="spellEnd"/>
      <w:r>
        <w:t xml:space="preserve"> </w:t>
      </w:r>
      <w:proofErr w:type="spellStart"/>
      <w:r>
        <w:t>University</w:t>
      </w:r>
      <w:proofErr w:type="spellEnd"/>
      <w:r>
        <w:t xml:space="preserve"> </w:t>
      </w:r>
      <w:proofErr w:type="spellStart"/>
      <w:r>
        <w:t>of</w:t>
      </w:r>
      <w:proofErr w:type="spellEnd"/>
      <w:r>
        <w:t xml:space="preserve"> Michigan. Setembro de 1998.</w:t>
      </w:r>
    </w:p>
    <w:p w14:paraId="42BBF781" w14:textId="77777777" w:rsidR="008419D9" w:rsidRDefault="008419D9">
      <w:pPr>
        <w:jc w:val="both"/>
      </w:pPr>
    </w:p>
    <w:p w14:paraId="4012DEC3" w14:textId="77777777" w:rsidR="008419D9" w:rsidRDefault="00D34F08">
      <w:pPr>
        <w:tabs>
          <w:tab w:val="left" w:pos="2760"/>
        </w:tabs>
        <w:ind w:left="426" w:hanging="426"/>
        <w:jc w:val="both"/>
      </w:pPr>
      <w:r>
        <w:t xml:space="preserve">[11] ______, </w:t>
      </w:r>
      <w:proofErr w:type="spellStart"/>
      <w:r>
        <w:t>Wikipedia</w:t>
      </w:r>
      <w:proofErr w:type="spellEnd"/>
      <w:r>
        <w:t>, a enciclopédia livre. Disponível em: &lt;https://en.wikipedia.org/wiki/</w:t>
      </w:r>
      <w:proofErr w:type="spellStart"/>
      <w:r>
        <w:t>Hype_cycle</w:t>
      </w:r>
      <w:proofErr w:type="spellEnd"/>
      <w:r>
        <w:t xml:space="preserve">&gt;. Acesso em: 15 de </w:t>
      </w:r>
      <w:proofErr w:type="gramStart"/>
      <w:r>
        <w:t>Março</w:t>
      </w:r>
      <w:proofErr w:type="gramEnd"/>
      <w:r>
        <w:t xml:space="preserve"> de 2018.</w:t>
      </w:r>
    </w:p>
    <w:p w14:paraId="2EF8C2F2" w14:textId="77777777" w:rsidR="008419D9" w:rsidRDefault="008419D9">
      <w:pPr>
        <w:jc w:val="both"/>
      </w:pPr>
    </w:p>
    <w:p w14:paraId="185B8B2B" w14:textId="77777777" w:rsidR="008419D9" w:rsidRDefault="00D34F08">
      <w:pPr>
        <w:jc w:val="both"/>
      </w:pPr>
      <w:r>
        <w:t>[12] HOCHREITER, Josef.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neuronalen</w:t>
      </w:r>
      <w:proofErr w:type="spellEnd"/>
      <w:r>
        <w:t xml:space="preserve"> </w:t>
      </w:r>
      <w:proofErr w:type="spellStart"/>
      <w:r>
        <w:t>Netzen</w:t>
      </w:r>
      <w:proofErr w:type="spellEnd"/>
      <w:r>
        <w:t xml:space="preserve">”. 1991. 74 </w:t>
      </w:r>
      <w:proofErr w:type="spellStart"/>
      <w:r>
        <w:t>pág</w:t>
      </w:r>
      <w:proofErr w:type="spellEnd"/>
      <w:r>
        <w:t xml:space="preserve">, Instituto da Ciência da Computação, Universidade Técnica de Munique, Munique, 1991. Disponível em: &lt;http://people.idsia.ch/~juergen/SeppHochreiter1991ThesisAdvisorSchmidhuber.pdf&gt;. Acesso em: 15 de </w:t>
      </w:r>
      <w:proofErr w:type="gramStart"/>
      <w:r>
        <w:t>Março</w:t>
      </w:r>
      <w:proofErr w:type="gramEnd"/>
      <w:r>
        <w:t xml:space="preserve"> de 2018.</w:t>
      </w:r>
    </w:p>
    <w:p w14:paraId="0AF6AE84" w14:textId="77777777" w:rsidR="008419D9" w:rsidRDefault="008419D9">
      <w:pPr>
        <w:jc w:val="both"/>
      </w:pPr>
    </w:p>
    <w:p w14:paraId="3491B2C7" w14:textId="77777777" w:rsidR="008419D9" w:rsidRDefault="00D34F08">
      <w:pPr>
        <w:jc w:val="both"/>
      </w:pPr>
      <w:r>
        <w:t xml:space="preserve">[13] BENGIO, </w:t>
      </w:r>
      <w:proofErr w:type="spellStart"/>
      <w:r>
        <w:t>Yoshua</w:t>
      </w:r>
      <w:proofErr w:type="spellEnd"/>
      <w:r>
        <w:t xml:space="preserve">; SIMARD, Patrice; FRASCONI, Paolo. “Learning </w:t>
      </w:r>
      <w:proofErr w:type="spellStart"/>
      <w:r>
        <w:t>Long-Term</w:t>
      </w:r>
      <w:proofErr w:type="spellEnd"/>
      <w:r>
        <w:t xml:space="preserve"> </w:t>
      </w:r>
      <w:proofErr w:type="spellStart"/>
      <w:r>
        <w:t>Dependencies</w:t>
      </w:r>
      <w:proofErr w:type="spellEnd"/>
      <w:r>
        <w:t xml:space="preserve"> </w:t>
      </w:r>
      <w:proofErr w:type="spellStart"/>
      <w:r>
        <w:t>with</w:t>
      </w:r>
      <w:proofErr w:type="spellEnd"/>
      <w:r>
        <w:t xml:space="preserve"> </w:t>
      </w:r>
      <w:proofErr w:type="spellStart"/>
      <w:r>
        <w:t>Gradient</w:t>
      </w:r>
      <w:proofErr w:type="spellEnd"/>
      <w:r>
        <w:t xml:space="preserve"> </w:t>
      </w:r>
      <w:proofErr w:type="spellStart"/>
      <w:r>
        <w:t>Descent</w:t>
      </w:r>
      <w:proofErr w:type="spellEnd"/>
      <w:r>
        <w:t xml:space="preserve"> </w:t>
      </w:r>
      <w:proofErr w:type="spellStart"/>
      <w:r>
        <w:t>is</w:t>
      </w:r>
      <w:proofErr w:type="spellEnd"/>
      <w:r>
        <w:t xml:space="preserve"> </w:t>
      </w:r>
      <w:proofErr w:type="spellStart"/>
      <w:r>
        <w:t>Difficult</w:t>
      </w:r>
      <w:proofErr w:type="spellEnd"/>
      <w:r>
        <w:t>”. 5 v., n.2, 1994, IEEE. Disponível em: &lt;http://ai.dinfo.unifi.it/</w:t>
      </w:r>
      <w:proofErr w:type="spellStart"/>
      <w:r>
        <w:t>paolo</w:t>
      </w:r>
      <w:proofErr w:type="spellEnd"/>
      <w:r>
        <w:t>//</w:t>
      </w:r>
      <w:proofErr w:type="spellStart"/>
      <w:r>
        <w:t>ps</w:t>
      </w:r>
      <w:proofErr w:type="spellEnd"/>
      <w:r>
        <w:t xml:space="preserve">/tnn-94-gradient.pdf&gt;. Acesso em: 15 de </w:t>
      </w:r>
      <w:proofErr w:type="gramStart"/>
      <w:r>
        <w:t>Março</w:t>
      </w:r>
      <w:proofErr w:type="gramEnd"/>
      <w:r>
        <w:t xml:space="preserve"> de 2018.</w:t>
      </w:r>
    </w:p>
    <w:p w14:paraId="5484584E" w14:textId="77777777" w:rsidR="008419D9" w:rsidRDefault="008419D9">
      <w:pPr>
        <w:jc w:val="both"/>
      </w:pPr>
    </w:p>
    <w:p w14:paraId="743C8445" w14:textId="77777777" w:rsidR="008419D9" w:rsidRDefault="00D34F08">
      <w:pPr>
        <w:jc w:val="both"/>
      </w:pPr>
      <w:r>
        <w:t xml:space="preserve">[14] KALCHBRENNER, </w:t>
      </w:r>
      <w:proofErr w:type="spellStart"/>
      <w:r>
        <w:t>Nal</w:t>
      </w:r>
      <w:proofErr w:type="spellEnd"/>
      <w:r>
        <w:t xml:space="preserve">; DANIHELKA, Ivo; GRAVES, Alex. “Grid </w:t>
      </w:r>
      <w:proofErr w:type="spellStart"/>
      <w:r>
        <w:t>Long</w:t>
      </w:r>
      <w:proofErr w:type="spellEnd"/>
      <w:r>
        <w:t xml:space="preserve"> Short-</w:t>
      </w:r>
      <w:proofErr w:type="spellStart"/>
      <w:r>
        <w:t>Term</w:t>
      </w:r>
      <w:proofErr w:type="spellEnd"/>
      <w:r>
        <w:t xml:space="preserve"> </w:t>
      </w:r>
      <w:proofErr w:type="spellStart"/>
      <w:r>
        <w:t>Memory</w:t>
      </w:r>
      <w:proofErr w:type="spellEnd"/>
      <w:r>
        <w:t>”, 2015, 3ª Edição. Disponível em: &lt;https://arxiv.org/</w:t>
      </w:r>
      <w:proofErr w:type="spellStart"/>
      <w:r>
        <w:t>abs</w:t>
      </w:r>
      <w:proofErr w:type="spellEnd"/>
      <w:r>
        <w:t xml:space="preserve">/1507.01526&gt;. Acesso em: 16 de </w:t>
      </w:r>
      <w:proofErr w:type="gramStart"/>
      <w:r>
        <w:t>Março</w:t>
      </w:r>
      <w:proofErr w:type="gramEnd"/>
      <w:r>
        <w:t xml:space="preserve"> de 2018.</w:t>
      </w:r>
    </w:p>
    <w:p w14:paraId="50AB4666" w14:textId="77777777" w:rsidR="008419D9" w:rsidRDefault="008419D9">
      <w:pPr>
        <w:jc w:val="both"/>
      </w:pPr>
    </w:p>
    <w:p w14:paraId="55B8904B" w14:textId="77777777" w:rsidR="008419D9" w:rsidRDefault="00D34F08">
      <w:pPr>
        <w:jc w:val="both"/>
      </w:pPr>
      <w:r>
        <w:t>[15] BAYER, Justin; OSENDORFER, Christian. “LEARNING STOCHASTIC RECURRENT NETWORKS”, 2015, 3ª Edição. Disponível em: &lt;https://arxiv.org/</w:t>
      </w:r>
      <w:proofErr w:type="spellStart"/>
      <w:r>
        <w:t>pdf</w:t>
      </w:r>
      <w:proofErr w:type="spellEnd"/>
      <w:r>
        <w:t xml:space="preserve">/1411.7610v3.pdf&gt;. Acesso em: 16 de </w:t>
      </w:r>
      <w:proofErr w:type="gramStart"/>
      <w:r>
        <w:t>Março</w:t>
      </w:r>
      <w:proofErr w:type="gramEnd"/>
      <w:r>
        <w:t xml:space="preserve"> de 2018.</w:t>
      </w:r>
    </w:p>
    <w:p w14:paraId="248473E6" w14:textId="77777777" w:rsidR="008419D9" w:rsidRDefault="008419D9">
      <w:pPr>
        <w:jc w:val="both"/>
      </w:pPr>
    </w:p>
    <w:p w14:paraId="085F128E" w14:textId="77777777" w:rsidR="008419D9" w:rsidRDefault="00D34F08">
      <w:pPr>
        <w:jc w:val="both"/>
      </w:pPr>
      <w:r>
        <w:t>[</w:t>
      </w:r>
      <w:proofErr w:type="gramStart"/>
      <w:r>
        <w:t>16]_</w:t>
      </w:r>
      <w:proofErr w:type="gramEnd"/>
      <w:r>
        <w:t xml:space="preserve">_____, Google. Disponível em: &lt;https://developers.google.com/maps/documentation/geocoding/start&gt;. Acesso em: 07 de </w:t>
      </w:r>
      <w:proofErr w:type="gramStart"/>
      <w:r>
        <w:t>Janeiro</w:t>
      </w:r>
      <w:proofErr w:type="gramEnd"/>
      <w:r>
        <w:t xml:space="preserve"> de 2018.</w:t>
      </w:r>
    </w:p>
    <w:p w14:paraId="42577673" w14:textId="77777777" w:rsidR="008419D9" w:rsidRDefault="008419D9">
      <w:pPr>
        <w:jc w:val="both"/>
      </w:pPr>
    </w:p>
    <w:p w14:paraId="306801B4" w14:textId="77777777" w:rsidR="008419D9" w:rsidRDefault="00D34F08">
      <w:pPr>
        <w:jc w:val="both"/>
      </w:pPr>
      <w:r>
        <w:t>[17] MOOCARME, Matthew. “COUNTRY LYRICS CREATED WITH RECURRENT NEURAL NETWORKS”. Disponível em: &lt;http://www.mattmoocar.me/blog/</w:t>
      </w:r>
      <w:proofErr w:type="spellStart"/>
      <w:r>
        <w:t>RNNCountryLyrics</w:t>
      </w:r>
      <w:proofErr w:type="spellEnd"/>
      <w:r>
        <w:t xml:space="preserve">&gt;. Acesso em: 14 de </w:t>
      </w:r>
      <w:proofErr w:type="gramStart"/>
      <w:r>
        <w:t>Março</w:t>
      </w:r>
      <w:proofErr w:type="gramEnd"/>
      <w:r>
        <w:t xml:space="preserve"> de 2018.</w:t>
      </w:r>
    </w:p>
    <w:p w14:paraId="21162DC2" w14:textId="77777777" w:rsidR="008419D9" w:rsidRDefault="008419D9">
      <w:pPr>
        <w:jc w:val="both"/>
      </w:pPr>
    </w:p>
    <w:p w14:paraId="6AE63D5F" w14:textId="77777777" w:rsidR="008419D9" w:rsidRDefault="00D34F08">
      <w:pPr>
        <w:jc w:val="both"/>
      </w:pPr>
      <w:r>
        <w:t>[18] OLAH, Christopher. “</w:t>
      </w:r>
      <w:proofErr w:type="spellStart"/>
      <w:r>
        <w:t>Understanding</w:t>
      </w:r>
      <w:proofErr w:type="spellEnd"/>
      <w:r>
        <w:t xml:space="preserve"> LSTM Networks”, 2015. Disponível em: &lt;</w:t>
      </w:r>
      <w:hyperlink r:id="rId59">
        <w:r>
          <w:rPr>
            <w:rStyle w:val="InternetLink"/>
          </w:rPr>
          <w:t>http://colah.github.io/posts/2015-08-Understanding-LSTMs/</w:t>
        </w:r>
      </w:hyperlink>
      <w:r>
        <w:t xml:space="preserve">&gt;. Acesso em: 15 de </w:t>
      </w:r>
      <w:proofErr w:type="gramStart"/>
      <w:r>
        <w:t>Março</w:t>
      </w:r>
      <w:proofErr w:type="gramEnd"/>
      <w:r>
        <w:t xml:space="preserve"> de 2018.</w:t>
      </w:r>
    </w:p>
    <w:p w14:paraId="1DCD53CF" w14:textId="77777777" w:rsidR="008419D9" w:rsidRDefault="008419D9">
      <w:pPr>
        <w:jc w:val="both"/>
      </w:pPr>
    </w:p>
    <w:p w14:paraId="6914EE0F" w14:textId="77777777" w:rsidR="008419D9" w:rsidRDefault="00D34F08">
      <w:pPr>
        <w:jc w:val="both"/>
      </w:pPr>
      <w:r>
        <w:t>[</w:t>
      </w:r>
      <w:proofErr w:type="gramStart"/>
      <w:r>
        <w:t>19]_</w:t>
      </w:r>
      <w:proofErr w:type="gramEnd"/>
      <w:r>
        <w:t xml:space="preserve">_____, </w:t>
      </w:r>
      <w:proofErr w:type="spellStart"/>
      <w:r>
        <w:t>Amazon</w:t>
      </w:r>
      <w:proofErr w:type="spellEnd"/>
      <w:r>
        <w:t xml:space="preserve"> Web Services. Disponível em: &lt;https://aws.amazon.com/</w:t>
      </w:r>
      <w:proofErr w:type="spellStart"/>
      <w:r>
        <w:t>pt</w:t>
      </w:r>
      <w:proofErr w:type="spellEnd"/>
      <w:r>
        <w:t>/</w:t>
      </w:r>
      <w:proofErr w:type="spellStart"/>
      <w:r>
        <w:t>products</w:t>
      </w:r>
      <w:proofErr w:type="spellEnd"/>
      <w:r>
        <w:t xml:space="preserve">&gt;. Acesso em: 02 de </w:t>
      </w:r>
      <w:proofErr w:type="gramStart"/>
      <w:r>
        <w:t>Fevereiro</w:t>
      </w:r>
      <w:proofErr w:type="gramEnd"/>
      <w:r>
        <w:t xml:space="preserve"> de 2018.</w:t>
      </w:r>
    </w:p>
    <w:p w14:paraId="62FDA8B0" w14:textId="77777777" w:rsidR="008419D9" w:rsidRDefault="008419D9">
      <w:pPr>
        <w:jc w:val="both"/>
      </w:pPr>
    </w:p>
    <w:p w14:paraId="383D4FB7" w14:textId="77777777" w:rsidR="008419D9" w:rsidRDefault="00D34F08">
      <w:pPr>
        <w:jc w:val="both"/>
      </w:pPr>
      <w:r>
        <w:t>[</w:t>
      </w:r>
      <w:proofErr w:type="gramStart"/>
      <w:r>
        <w:t>20]_</w:t>
      </w:r>
      <w:proofErr w:type="gramEnd"/>
      <w:r>
        <w:t xml:space="preserve">_____, </w:t>
      </w:r>
      <w:proofErr w:type="spellStart"/>
      <w:r>
        <w:t>Amazon</w:t>
      </w:r>
      <w:proofErr w:type="spellEnd"/>
      <w:r>
        <w:t xml:space="preserve"> Web Services. Disponível em: &lt;https://aws.amazon.com/</w:t>
      </w:r>
      <w:proofErr w:type="spellStart"/>
      <w:r>
        <w:t>pt</w:t>
      </w:r>
      <w:proofErr w:type="spellEnd"/>
      <w:r>
        <w:t>/</w:t>
      </w:r>
      <w:proofErr w:type="spellStart"/>
      <w:r>
        <w:t>free</w:t>
      </w:r>
      <w:proofErr w:type="spellEnd"/>
      <w:r>
        <w:t xml:space="preserve">/#legal&gt;. Acesso em: 02 de </w:t>
      </w:r>
      <w:proofErr w:type="gramStart"/>
      <w:r>
        <w:t>Fevereiro</w:t>
      </w:r>
      <w:proofErr w:type="gramEnd"/>
      <w:r>
        <w:t xml:space="preserve"> de 2018.</w:t>
      </w:r>
    </w:p>
    <w:p w14:paraId="2327E8EA" w14:textId="77777777" w:rsidR="008419D9" w:rsidRDefault="008419D9">
      <w:pPr>
        <w:jc w:val="both"/>
      </w:pPr>
    </w:p>
    <w:p w14:paraId="4D1F0CC8" w14:textId="77777777" w:rsidR="008419D9" w:rsidRDefault="00D34F08">
      <w:pPr>
        <w:jc w:val="both"/>
      </w:pPr>
      <w:r>
        <w:t>[</w:t>
      </w:r>
      <w:proofErr w:type="gramStart"/>
      <w:r>
        <w:t>21]_</w:t>
      </w:r>
      <w:proofErr w:type="gramEnd"/>
      <w:r>
        <w:t xml:space="preserve">_____, </w:t>
      </w:r>
      <w:proofErr w:type="spellStart"/>
      <w:r>
        <w:t>Amazon</w:t>
      </w:r>
      <w:proofErr w:type="spellEnd"/>
      <w:r>
        <w:t xml:space="preserve"> Web Services. Disponível em: &lt;https://aws.amazon.com/</w:t>
      </w:r>
      <w:proofErr w:type="spellStart"/>
      <w:r>
        <w:t>pt</w:t>
      </w:r>
      <w:proofErr w:type="spellEnd"/>
      <w:r>
        <w:t>/ec2/</w:t>
      </w:r>
      <w:proofErr w:type="spellStart"/>
      <w:r>
        <w:t>pricing</w:t>
      </w:r>
      <w:proofErr w:type="spellEnd"/>
      <w:r>
        <w:t xml:space="preserve">&gt;. Acesso em: 02 de </w:t>
      </w:r>
      <w:proofErr w:type="gramStart"/>
      <w:r>
        <w:t>Fevereiro</w:t>
      </w:r>
      <w:proofErr w:type="gramEnd"/>
      <w:r>
        <w:t xml:space="preserve"> de 2018.</w:t>
      </w:r>
    </w:p>
    <w:p w14:paraId="3B3A4234" w14:textId="77777777" w:rsidR="008419D9" w:rsidRDefault="008419D9">
      <w:pPr>
        <w:jc w:val="both"/>
      </w:pPr>
    </w:p>
    <w:p w14:paraId="450A8DCC" w14:textId="77777777" w:rsidR="008419D9" w:rsidRDefault="00D34F08">
      <w:pPr>
        <w:jc w:val="both"/>
      </w:pPr>
      <w:r>
        <w:t>[</w:t>
      </w:r>
      <w:proofErr w:type="gramStart"/>
      <w:r>
        <w:t>22]_</w:t>
      </w:r>
      <w:proofErr w:type="gramEnd"/>
      <w:r>
        <w:t xml:space="preserve">_____, </w:t>
      </w:r>
      <w:proofErr w:type="spellStart"/>
      <w:r>
        <w:t>Amazon</w:t>
      </w:r>
      <w:proofErr w:type="spellEnd"/>
      <w:r>
        <w:t xml:space="preserve"> Web Services. Disponível em: &lt;https://aws.amazon.com/</w:t>
      </w:r>
      <w:proofErr w:type="spellStart"/>
      <w:r>
        <w:t>pt</w:t>
      </w:r>
      <w:proofErr w:type="spellEnd"/>
      <w:r>
        <w:t xml:space="preserve">/ec2/spot&gt;. Acesso em: 02 de </w:t>
      </w:r>
      <w:proofErr w:type="gramStart"/>
      <w:r>
        <w:t>Fevereiro</w:t>
      </w:r>
      <w:proofErr w:type="gramEnd"/>
      <w:r>
        <w:t xml:space="preserve"> de 2018.</w:t>
      </w:r>
    </w:p>
    <w:p w14:paraId="40EE9AD5" w14:textId="77777777" w:rsidR="008419D9" w:rsidRDefault="008419D9">
      <w:pPr>
        <w:jc w:val="both"/>
      </w:pPr>
    </w:p>
    <w:p w14:paraId="1CB6C169" w14:textId="77777777" w:rsidR="008419D9" w:rsidRDefault="00D34F08">
      <w:pPr>
        <w:jc w:val="both"/>
      </w:pPr>
      <w:r>
        <w:t>[</w:t>
      </w:r>
      <w:proofErr w:type="gramStart"/>
      <w:r>
        <w:t>23]_</w:t>
      </w:r>
      <w:proofErr w:type="gramEnd"/>
      <w:r>
        <w:t xml:space="preserve">_____, </w:t>
      </w:r>
      <w:proofErr w:type="spellStart"/>
      <w:r>
        <w:t>Amazon</w:t>
      </w:r>
      <w:proofErr w:type="spellEnd"/>
      <w:r>
        <w:t xml:space="preserve"> Web Services. Disponível em: &lt;https://docs.aws.amazon.com/pt_br/AWSEC2/latest/UserGuide/ec2-reserved-instances.html&gt;. Acesso em: 02 de </w:t>
      </w:r>
      <w:proofErr w:type="gramStart"/>
      <w:r>
        <w:t>Fevereiro</w:t>
      </w:r>
      <w:proofErr w:type="gramEnd"/>
      <w:r>
        <w:t xml:space="preserve"> de 2018.</w:t>
      </w:r>
    </w:p>
    <w:p w14:paraId="2A269F6E" w14:textId="77777777" w:rsidR="008419D9" w:rsidRDefault="008419D9">
      <w:pPr>
        <w:jc w:val="both"/>
      </w:pPr>
    </w:p>
    <w:p w14:paraId="26BF00FA" w14:textId="77777777" w:rsidR="008419D9" w:rsidRDefault="00D34F08">
      <w:pPr>
        <w:jc w:val="both"/>
      </w:pPr>
      <w:r>
        <w:t>[</w:t>
      </w:r>
      <w:proofErr w:type="gramStart"/>
      <w:r>
        <w:t>24]_</w:t>
      </w:r>
      <w:proofErr w:type="gramEnd"/>
      <w:r>
        <w:t xml:space="preserve">_____, </w:t>
      </w:r>
      <w:proofErr w:type="spellStart"/>
      <w:r>
        <w:t>Amazon</w:t>
      </w:r>
      <w:proofErr w:type="spellEnd"/>
      <w:r>
        <w:t xml:space="preserve"> Web Services. Disponível em: &lt;https://aws.amazon.com/</w:t>
      </w:r>
      <w:proofErr w:type="spellStart"/>
      <w:r>
        <w:t>pt</w:t>
      </w:r>
      <w:proofErr w:type="spellEnd"/>
      <w:r>
        <w:t>/ec2/</w:t>
      </w:r>
      <w:proofErr w:type="spellStart"/>
      <w:r>
        <w:t>instance-types</w:t>
      </w:r>
      <w:proofErr w:type="spellEnd"/>
      <w:r>
        <w:t xml:space="preserve">&gt;. Acesso em: 02 de </w:t>
      </w:r>
      <w:proofErr w:type="gramStart"/>
      <w:r>
        <w:t>Fevereiro</w:t>
      </w:r>
      <w:proofErr w:type="gramEnd"/>
      <w:r>
        <w:t xml:space="preserve"> de 2018.</w:t>
      </w:r>
    </w:p>
    <w:p w14:paraId="08952B46" w14:textId="77777777" w:rsidR="008419D9" w:rsidRDefault="008419D9">
      <w:pPr>
        <w:jc w:val="both"/>
      </w:pPr>
    </w:p>
    <w:p w14:paraId="5DA9D599" w14:textId="77777777" w:rsidR="008419D9" w:rsidRDefault="00D34F08">
      <w:pPr>
        <w:jc w:val="both"/>
      </w:pPr>
      <w:r>
        <w:t>[25] BROWNLEE, Jason. “</w:t>
      </w:r>
      <w:proofErr w:type="spellStart"/>
      <w:r>
        <w:t>How</w:t>
      </w:r>
      <w:proofErr w:type="spellEnd"/>
      <w:r>
        <w:t xml:space="preserve"> </w:t>
      </w:r>
      <w:proofErr w:type="spellStart"/>
      <w:r>
        <w:t>to</w:t>
      </w:r>
      <w:proofErr w:type="spellEnd"/>
      <w:r>
        <w:t xml:space="preserve"> </w:t>
      </w:r>
      <w:proofErr w:type="spellStart"/>
      <w:r>
        <w:t>Convert</w:t>
      </w:r>
      <w:proofErr w:type="spellEnd"/>
      <w:r>
        <w:t xml:space="preserve"> a Time </w:t>
      </w:r>
      <w:proofErr w:type="gramStart"/>
      <w:r>
        <w:t xml:space="preserve">Series </w:t>
      </w:r>
      <w:proofErr w:type="spellStart"/>
      <w:r>
        <w:t>to</w:t>
      </w:r>
      <w:proofErr w:type="spellEnd"/>
      <w:proofErr w:type="gramEnd"/>
      <w:r>
        <w:t xml:space="preserve"> a </w:t>
      </w:r>
      <w:proofErr w:type="spellStart"/>
      <w:r>
        <w:t>Supervised</w:t>
      </w:r>
      <w:proofErr w:type="spellEnd"/>
      <w:r>
        <w:t xml:space="preserve"> Learning </w:t>
      </w:r>
      <w:proofErr w:type="spellStart"/>
      <w:r>
        <w:t>Problem</w:t>
      </w:r>
      <w:proofErr w:type="spellEnd"/>
      <w:r>
        <w:t xml:space="preserve"> in Python”, 2017. Disponível em: &lt;https://machinelearningmastery.com/convert-time-series-supervised-learning-problem-python/&gt;. Acesso em: 20 de </w:t>
      </w:r>
      <w:proofErr w:type="gramStart"/>
      <w:r>
        <w:t>Fevereiro</w:t>
      </w:r>
      <w:proofErr w:type="gramEnd"/>
      <w:r>
        <w:t xml:space="preserve"> de 2018.</w:t>
      </w:r>
    </w:p>
    <w:p w14:paraId="57743F20" w14:textId="77777777" w:rsidR="008419D9" w:rsidRDefault="008419D9">
      <w:pPr>
        <w:jc w:val="both"/>
      </w:pPr>
    </w:p>
    <w:p w14:paraId="21A681B9" w14:textId="77777777" w:rsidR="008419D9" w:rsidRDefault="00D34F08">
      <w:pPr>
        <w:jc w:val="both"/>
      </w:pPr>
      <w:r>
        <w:t>[</w:t>
      </w:r>
      <w:proofErr w:type="gramStart"/>
      <w:r>
        <w:t>26]_</w:t>
      </w:r>
      <w:proofErr w:type="gramEnd"/>
      <w:r>
        <w:t>_____, Python. Disponível em: &lt;https://pypi.python.org/</w:t>
      </w:r>
      <w:proofErr w:type="spellStart"/>
      <w:r>
        <w:t>pypi</w:t>
      </w:r>
      <w:proofErr w:type="spellEnd"/>
      <w:r>
        <w:t>/</w:t>
      </w:r>
      <w:proofErr w:type="spellStart"/>
      <w:r>
        <w:t>pyswarm</w:t>
      </w:r>
      <w:proofErr w:type="spellEnd"/>
      <w:r>
        <w:t xml:space="preserve">&gt;. Acesso em: 10 de </w:t>
      </w:r>
      <w:proofErr w:type="gramStart"/>
      <w:r>
        <w:t>Abril</w:t>
      </w:r>
      <w:proofErr w:type="gramEnd"/>
      <w:r>
        <w:t xml:space="preserve"> de 2018.</w:t>
      </w:r>
    </w:p>
    <w:p w14:paraId="0BCB5A8C" w14:textId="77777777" w:rsidR="008419D9" w:rsidRDefault="008419D9">
      <w:pPr>
        <w:jc w:val="both"/>
      </w:pPr>
    </w:p>
    <w:p w14:paraId="135D5327" w14:textId="77777777" w:rsidR="008419D9" w:rsidRDefault="00D34F08">
      <w:pPr>
        <w:tabs>
          <w:tab w:val="left" w:pos="2760"/>
        </w:tabs>
        <w:ind w:left="426" w:hanging="426"/>
        <w:jc w:val="both"/>
      </w:pPr>
      <w:r>
        <w:t>[</w:t>
      </w:r>
      <w:proofErr w:type="gramStart"/>
      <w:r>
        <w:t>27]_</w:t>
      </w:r>
      <w:proofErr w:type="gramEnd"/>
      <w:r>
        <w:t xml:space="preserve">_____, </w:t>
      </w:r>
      <w:proofErr w:type="spellStart"/>
      <w:r>
        <w:t>Wikipedia</w:t>
      </w:r>
      <w:proofErr w:type="spellEnd"/>
      <w:r>
        <w:t>, a enciclopédia livre. Disponível em: &lt;https://en.wikipedia.org/wiki/</w:t>
      </w:r>
      <w:proofErr w:type="spellStart"/>
      <w:r>
        <w:t>Confusion_matrix</w:t>
      </w:r>
      <w:proofErr w:type="spellEnd"/>
      <w:r>
        <w:t xml:space="preserve">&gt;. Acesso em: 17 de </w:t>
      </w:r>
      <w:proofErr w:type="gramStart"/>
      <w:r>
        <w:t>Abril</w:t>
      </w:r>
      <w:proofErr w:type="gramEnd"/>
      <w:r>
        <w:t xml:space="preserve"> de 2018.</w:t>
      </w:r>
    </w:p>
    <w:p w14:paraId="7E4BABAC" w14:textId="77777777" w:rsidR="008419D9" w:rsidRDefault="008419D9">
      <w:pPr>
        <w:jc w:val="both"/>
      </w:pPr>
    </w:p>
    <w:p w14:paraId="3805E1A4" w14:textId="77777777" w:rsidR="008419D9" w:rsidRDefault="00D34F08">
      <w:pPr>
        <w:jc w:val="both"/>
      </w:pPr>
      <w:r>
        <w:t xml:space="preserve">[28] SAMUEL, Arthur Lee. “Some </w:t>
      </w:r>
      <w:proofErr w:type="spellStart"/>
      <w:r>
        <w:t>Studies</w:t>
      </w:r>
      <w:proofErr w:type="spellEnd"/>
      <w:r>
        <w:t xml:space="preserve"> in </w:t>
      </w:r>
      <w:proofErr w:type="spellStart"/>
      <w:r>
        <w:t>Machine</w:t>
      </w:r>
      <w:proofErr w:type="spellEnd"/>
      <w:r>
        <w:t xml:space="preserve"> Learning </w:t>
      </w:r>
      <w:proofErr w:type="spellStart"/>
      <w:r>
        <w:t>Using</w:t>
      </w:r>
      <w:proofErr w:type="spellEnd"/>
      <w:r>
        <w:t xml:space="preserve"> </w:t>
      </w:r>
      <w:proofErr w:type="spellStart"/>
      <w:r>
        <w:t>the</w:t>
      </w:r>
      <w:proofErr w:type="spellEnd"/>
      <w:r>
        <w:t xml:space="preserve"> Game </w:t>
      </w:r>
      <w:proofErr w:type="spellStart"/>
      <w:r>
        <w:t>of</w:t>
      </w:r>
      <w:proofErr w:type="spellEnd"/>
      <w:r>
        <w:t xml:space="preserve"> </w:t>
      </w:r>
      <w:proofErr w:type="spellStart"/>
      <w:r>
        <w:t>Checkers</w:t>
      </w:r>
      <w:proofErr w:type="spellEnd"/>
      <w:r>
        <w:t xml:space="preserve">”, 1959. Cap. 4. p. 535-554. Disponível em: &lt;http://citeseerx.ist.psu.edu/viewdoc/download?doi=10.1.1.368.2254&amp;rep=rep1&amp;type=pdf&gt;. Acesso em: 28 de </w:t>
      </w:r>
      <w:proofErr w:type="gramStart"/>
      <w:r>
        <w:t>Março</w:t>
      </w:r>
      <w:proofErr w:type="gramEnd"/>
      <w:r>
        <w:t xml:space="preserve"> de 2018.</w:t>
      </w:r>
    </w:p>
    <w:p w14:paraId="54AE29AB" w14:textId="77777777" w:rsidR="008419D9" w:rsidRDefault="008419D9">
      <w:pPr>
        <w:jc w:val="both"/>
      </w:pPr>
    </w:p>
    <w:sectPr w:rsidR="008419D9">
      <w:footerReference w:type="default" r:id="rId60"/>
      <w:pgSz w:w="11906" w:h="16838"/>
      <w:pgMar w:top="1418" w:right="1701" w:bottom="1418" w:left="1701" w:header="0" w:footer="680" w:gutter="0"/>
      <w:cols w:space="720"/>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6" w:author="ADORNO" w:date="2018-04-29T16:30:00Z" w:initials="A">
    <w:p w14:paraId="74E9CCA3" w14:textId="77777777" w:rsidR="00550736" w:rsidRDefault="00550736">
      <w:r>
        <w:rPr>
          <w:rFonts w:ascii="Liberation Serif" w:eastAsia="Arial Unicode MS" w:hAnsi="Liberation Serif" w:cs="Arial Unicode MS"/>
          <w:lang w:val="en-US" w:eastAsia="en-US" w:bidi="en-US"/>
        </w:rPr>
        <w:t xml:space="preserve">Como </w:t>
      </w:r>
      <w:proofErr w:type="spellStart"/>
      <w:r>
        <w:rPr>
          <w:rFonts w:ascii="Liberation Serif" w:eastAsia="Arial Unicode MS" w:hAnsi="Liberation Serif" w:cs="Arial Unicode MS"/>
          <w:lang w:val="en-US" w:eastAsia="en-US" w:bidi="en-US"/>
        </w:rPr>
        <w:t>pode</w:t>
      </w:r>
      <w:proofErr w:type="spellEnd"/>
      <w:r>
        <w:rPr>
          <w:rFonts w:ascii="Liberation Serif" w:eastAsia="Arial Unicode MS" w:hAnsi="Liberation Serif" w:cs="Arial Unicode MS"/>
          <w:lang w:val="en-US" w:eastAsia="en-US" w:bidi="en-US"/>
        </w:rPr>
        <w:t xml:space="preserve"> ser </w:t>
      </w:r>
      <w:proofErr w:type="spellStart"/>
      <w:r>
        <w:rPr>
          <w:rFonts w:ascii="Liberation Serif" w:eastAsia="Arial Unicode MS" w:hAnsi="Liberation Serif" w:cs="Arial Unicode MS"/>
          <w:lang w:val="en-US" w:eastAsia="en-US" w:bidi="en-US"/>
        </w:rPr>
        <w:t>feito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isso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Não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vai</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ficar</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muito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poluído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visualmente</w:t>
      </w:r>
      <w:proofErr w:type="spellEnd"/>
      <w:r>
        <w:rPr>
          <w:rFonts w:ascii="Liberation Serif" w:eastAsia="Arial Unicode MS" w:hAnsi="Liberation Serif" w:cs="Arial Unicode MS"/>
          <w:lang w:val="en-US" w:eastAsia="en-US" w:bidi="en-US"/>
        </w:rPr>
        <w:t>?</w:t>
      </w:r>
    </w:p>
  </w:comment>
  <w:comment w:id="87" w:author="Unknown Author" w:date="2018-05-02T08:38:00Z" w:initials="">
    <w:p w14:paraId="485C7D6E" w14:textId="77777777" w:rsidR="00550736" w:rsidRDefault="00550736">
      <w:proofErr w:type="spellStart"/>
      <w:r>
        <w:rPr>
          <w:i/>
          <w:sz w:val="16"/>
          <w:szCs w:val="20"/>
          <w:lang w:eastAsia="en-US"/>
        </w:rPr>
        <w:t>Reply</w:t>
      </w:r>
      <w:proofErr w:type="spellEnd"/>
      <w:r>
        <w:rPr>
          <w:i/>
          <w:sz w:val="16"/>
          <w:szCs w:val="20"/>
          <w:lang w:eastAsia="en-US"/>
        </w:rPr>
        <w:t xml:space="preserve"> </w:t>
      </w:r>
      <w:proofErr w:type="spellStart"/>
      <w:r>
        <w:rPr>
          <w:i/>
          <w:sz w:val="16"/>
          <w:szCs w:val="20"/>
          <w:lang w:eastAsia="en-US"/>
        </w:rPr>
        <w:t>to</w:t>
      </w:r>
      <w:proofErr w:type="spellEnd"/>
      <w:r>
        <w:rPr>
          <w:i/>
          <w:sz w:val="16"/>
          <w:szCs w:val="20"/>
          <w:lang w:eastAsia="en-US"/>
        </w:rPr>
        <w:t xml:space="preserve"> ADORNO (29/04/2018, 16:30): "..."</w:t>
      </w:r>
    </w:p>
    <w:p w14:paraId="1F44B450" w14:textId="77777777" w:rsidR="00550736" w:rsidRDefault="00550736">
      <w:r>
        <w:rPr>
          <w:rFonts w:ascii="Liberation Serif" w:eastAsia="Arial Unicode MS" w:hAnsi="Liberation Serif" w:cs="Arial Unicode MS"/>
          <w:sz w:val="20"/>
          <w:lang w:eastAsia="en-US"/>
        </w:rPr>
        <w:t xml:space="preserve">Não deve ficar, pode usar o mesmo conceito do Uber, </w:t>
      </w:r>
      <w:proofErr w:type="spellStart"/>
      <w:r>
        <w:rPr>
          <w:rFonts w:ascii="Liberation Serif" w:eastAsia="Arial Unicode MS" w:hAnsi="Liberation Serif" w:cs="Arial Unicode MS"/>
          <w:sz w:val="20"/>
          <w:lang w:eastAsia="en-US"/>
        </w:rPr>
        <w:t>Wase</w:t>
      </w:r>
      <w:proofErr w:type="spellEnd"/>
      <w:r>
        <w:rPr>
          <w:rFonts w:ascii="Liberation Serif" w:eastAsia="Arial Unicode MS" w:hAnsi="Liberation Serif" w:cs="Arial Unicode MS"/>
          <w:sz w:val="20"/>
          <w:lang w:eastAsia="en-US"/>
        </w:rPr>
        <w:t xml:space="preserve"> e Google Maps</w:t>
      </w:r>
    </w:p>
  </w:comment>
  <w:comment w:id="131" w:author="ADORNO" w:date="2018-04-29T16:29:00Z" w:initials="A">
    <w:p w14:paraId="311CCC24" w14:textId="77777777" w:rsidR="00550736" w:rsidRDefault="00550736">
      <w:proofErr w:type="spellStart"/>
      <w:r>
        <w:rPr>
          <w:rFonts w:ascii="Liberation Serif" w:eastAsia="Arial Unicode MS" w:hAnsi="Liberation Serif" w:cs="Arial Unicode MS"/>
          <w:lang w:val="en-US" w:eastAsia="en-US" w:bidi="en-US"/>
        </w:rPr>
        <w:t>Correto</w:t>
      </w:r>
      <w:proofErr w:type="spellEnd"/>
      <w:r>
        <w:rPr>
          <w:rFonts w:ascii="Liberation Serif" w:eastAsia="Arial Unicode MS" w:hAnsi="Liberation Serif" w:cs="Arial Unicode MS"/>
          <w:lang w:val="en-US" w:eastAsia="en-US" w:bidi="en-US"/>
        </w:rPr>
        <w:t xml:space="preserve">. Mas </w:t>
      </w:r>
      <w:proofErr w:type="spellStart"/>
      <w:r>
        <w:rPr>
          <w:rFonts w:ascii="Liberation Serif" w:eastAsia="Arial Unicode MS" w:hAnsi="Liberation Serif" w:cs="Arial Unicode MS"/>
          <w:lang w:val="en-US" w:eastAsia="en-US" w:bidi="en-US"/>
        </w:rPr>
        <w:t>eu</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mantive</w:t>
      </w:r>
      <w:proofErr w:type="spellEnd"/>
      <w:r>
        <w:rPr>
          <w:rFonts w:ascii="Liberation Serif" w:eastAsia="Arial Unicode MS" w:hAnsi="Liberation Serif" w:cs="Arial Unicode MS"/>
          <w:lang w:val="en-US" w:eastAsia="en-US" w:bidi="en-US"/>
        </w:rPr>
        <w:t xml:space="preserve"> o </w:t>
      </w:r>
      <w:proofErr w:type="spellStart"/>
      <w:r>
        <w:rPr>
          <w:rFonts w:ascii="Liberation Serif" w:eastAsia="Arial Unicode MS" w:hAnsi="Liberation Serif" w:cs="Arial Unicode MS"/>
          <w:lang w:val="en-US" w:eastAsia="en-US" w:bidi="en-US"/>
        </w:rPr>
        <w:t>mesmo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formato</w:t>
      </w:r>
      <w:proofErr w:type="spellEnd"/>
      <w:r>
        <w:rPr>
          <w:rFonts w:ascii="Liberation Serif" w:eastAsia="Arial Unicode MS" w:hAnsi="Liberation Serif" w:cs="Arial Unicode MS"/>
          <w:lang w:val="en-US" w:eastAsia="en-US" w:bidi="en-US"/>
        </w:rPr>
        <w:t xml:space="preserve"> da </w:t>
      </w:r>
      <w:proofErr w:type="spellStart"/>
      <w:r>
        <w:rPr>
          <w:rFonts w:ascii="Liberation Serif" w:eastAsia="Arial Unicode MS" w:hAnsi="Liberation Serif" w:cs="Arial Unicode MS"/>
          <w:lang w:val="en-US" w:eastAsia="en-US" w:bidi="en-US"/>
        </w:rPr>
        <w:t>primeira</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lógica</w:t>
      </w:r>
      <w:proofErr w:type="spellEnd"/>
      <w:r>
        <w:rPr>
          <w:rFonts w:ascii="Liberation Serif" w:eastAsia="Arial Unicode MS" w:hAnsi="Liberation Serif" w:cs="Arial Unicode MS"/>
          <w:lang w:val="en-US" w:eastAsia="en-US" w:bidi="en-US"/>
        </w:rPr>
        <w:t xml:space="preserve">. Se </w:t>
      </w:r>
      <w:proofErr w:type="spellStart"/>
      <w:r>
        <w:rPr>
          <w:rFonts w:ascii="Liberation Serif" w:eastAsia="Arial Unicode MS" w:hAnsi="Liberation Serif" w:cs="Arial Unicode MS"/>
          <w:lang w:val="en-US" w:eastAsia="en-US" w:bidi="en-US"/>
        </w:rPr>
        <w:t>você</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reparar</w:t>
      </w:r>
      <w:proofErr w:type="spellEnd"/>
      <w:r>
        <w:rPr>
          <w:rFonts w:ascii="Liberation Serif" w:eastAsia="Arial Unicode MS" w:hAnsi="Liberation Serif" w:cs="Arial Unicode MS"/>
          <w:lang w:val="en-US" w:eastAsia="en-US" w:bidi="en-US"/>
        </w:rPr>
        <w:t xml:space="preserve">, a </w:t>
      </w:r>
      <w:proofErr w:type="spellStart"/>
      <w:r>
        <w:rPr>
          <w:rFonts w:ascii="Liberation Serif" w:eastAsia="Arial Unicode MS" w:hAnsi="Liberation Serif" w:cs="Arial Unicode MS"/>
          <w:lang w:val="en-US" w:eastAsia="en-US" w:bidi="en-US"/>
        </w:rPr>
        <w:t>terceira</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linha</w:t>
      </w:r>
      <w:proofErr w:type="spellEnd"/>
      <w:r>
        <w:rPr>
          <w:rFonts w:ascii="Liberation Serif" w:eastAsia="Arial Unicode MS" w:hAnsi="Liberation Serif" w:cs="Arial Unicode MS"/>
          <w:lang w:val="en-US" w:eastAsia="en-US" w:bidi="en-US"/>
        </w:rPr>
        <w:t xml:space="preserve"> e a </w:t>
      </w:r>
      <w:proofErr w:type="spellStart"/>
      <w:r>
        <w:rPr>
          <w:rFonts w:ascii="Liberation Serif" w:eastAsia="Arial Unicode MS" w:hAnsi="Liberation Serif" w:cs="Arial Unicode MS"/>
          <w:lang w:val="en-US" w:eastAsia="en-US" w:bidi="en-US"/>
        </w:rPr>
        <w:t>terceira</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coluna</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não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estão</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preenchidas</w:t>
      </w:r>
      <w:proofErr w:type="spellEnd"/>
      <w:r>
        <w:rPr>
          <w:rFonts w:ascii="Liberation Serif" w:eastAsia="Arial Unicode MS" w:hAnsi="Liberation Serif" w:cs="Arial Unicode MS"/>
          <w:lang w:val="en-US" w:eastAsia="en-US" w:bidi="en-US"/>
        </w:rPr>
        <w:t>.</w:t>
      </w:r>
    </w:p>
  </w:comment>
  <w:comment w:id="132" w:author="Unknown Author" w:date="2018-05-02T08:43:00Z" w:initials="">
    <w:p w14:paraId="38D04138" w14:textId="77777777" w:rsidR="00550736" w:rsidRDefault="00550736">
      <w:proofErr w:type="spellStart"/>
      <w:r>
        <w:rPr>
          <w:i/>
          <w:sz w:val="16"/>
          <w:szCs w:val="20"/>
          <w:lang w:eastAsia="en-US"/>
        </w:rPr>
        <w:t>Reply</w:t>
      </w:r>
      <w:proofErr w:type="spellEnd"/>
      <w:r>
        <w:rPr>
          <w:i/>
          <w:sz w:val="16"/>
          <w:szCs w:val="20"/>
          <w:lang w:eastAsia="en-US"/>
        </w:rPr>
        <w:t xml:space="preserve"> </w:t>
      </w:r>
      <w:proofErr w:type="spellStart"/>
      <w:r>
        <w:rPr>
          <w:i/>
          <w:sz w:val="16"/>
          <w:szCs w:val="20"/>
          <w:lang w:eastAsia="en-US"/>
        </w:rPr>
        <w:t>to</w:t>
      </w:r>
      <w:proofErr w:type="spellEnd"/>
      <w:r>
        <w:rPr>
          <w:i/>
          <w:sz w:val="16"/>
          <w:szCs w:val="20"/>
          <w:lang w:eastAsia="en-US"/>
        </w:rPr>
        <w:t xml:space="preserve"> ADORNO (29/04/2018, 16:29): "..."</w:t>
      </w:r>
    </w:p>
    <w:p w14:paraId="2862C767" w14:textId="77777777" w:rsidR="00550736" w:rsidRDefault="00550736">
      <w:r>
        <w:rPr>
          <w:rFonts w:ascii="Liberation Serif" w:eastAsia="Arial Unicode MS" w:hAnsi="Liberation Serif" w:cs="Arial Unicode MS"/>
          <w:sz w:val="20"/>
          <w:lang w:eastAsia="en-US"/>
        </w:rPr>
        <w:t>Retirar, isso gera confusão para quem lê.</w:t>
      </w:r>
    </w:p>
  </w:comment>
  <w:comment w:id="134" w:author="ADORNO" w:date="2018-04-29T16:30:00Z" w:initials="A">
    <w:p w14:paraId="70888DE3" w14:textId="77777777" w:rsidR="00550736" w:rsidRDefault="00550736">
      <w:r>
        <w:rPr>
          <w:rFonts w:ascii="Liberation Serif" w:eastAsia="Arial Unicode MS" w:hAnsi="Liberation Serif" w:cs="Arial Unicode MS"/>
          <w:lang w:val="en-US" w:eastAsia="en-US" w:bidi="en-US"/>
        </w:rPr>
        <w:t xml:space="preserve">Podemos </w:t>
      </w:r>
      <w:proofErr w:type="spellStart"/>
      <w:r>
        <w:rPr>
          <w:rFonts w:ascii="Liberation Serif" w:eastAsia="Arial Unicode MS" w:hAnsi="Liberation Serif" w:cs="Arial Unicode MS"/>
          <w:lang w:val="en-US" w:eastAsia="en-US" w:bidi="en-US"/>
        </w:rPr>
        <w:t>marcar</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uma</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reunião</w:t>
      </w:r>
      <w:proofErr w:type="spellEnd"/>
      <w:r>
        <w:rPr>
          <w:rFonts w:ascii="Liberation Serif" w:eastAsia="Arial Unicode MS" w:hAnsi="Liberation Serif" w:cs="Arial Unicode MS"/>
          <w:lang w:val="en-US" w:eastAsia="en-US" w:bidi="en-US"/>
        </w:rPr>
        <w:t xml:space="preserve"> para </w:t>
      </w:r>
      <w:proofErr w:type="spellStart"/>
      <w:r>
        <w:rPr>
          <w:rFonts w:ascii="Liberation Serif" w:eastAsia="Arial Unicode MS" w:hAnsi="Liberation Serif" w:cs="Arial Unicode MS"/>
          <w:lang w:val="en-US" w:eastAsia="en-US" w:bidi="en-US"/>
        </w:rPr>
        <w:t>discutir</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sobre</w:t>
      </w:r>
      <w:proofErr w:type="spellEnd"/>
      <w:r>
        <w:rPr>
          <w:rFonts w:ascii="Liberation Serif" w:eastAsia="Arial Unicode MS" w:hAnsi="Liberation Serif" w:cs="Arial Unicode MS"/>
          <w:lang w:val="en-US" w:eastAsia="en-US" w:bidi="en-US"/>
        </w:rPr>
        <w:t xml:space="preserve"> </w:t>
      </w:r>
      <w:proofErr w:type="spellStart"/>
      <w:r>
        <w:rPr>
          <w:rFonts w:ascii="Liberation Serif" w:eastAsia="Arial Unicode MS" w:hAnsi="Liberation Serif" w:cs="Arial Unicode MS"/>
          <w:lang w:val="en-US" w:eastAsia="en-US" w:bidi="en-US"/>
        </w:rPr>
        <w:t>isso</w:t>
      </w:r>
      <w:proofErr w:type="spellEnd"/>
    </w:p>
  </w:comment>
  <w:comment w:id="135" w:author="Unknown Author" w:date="2018-05-02T08:44:00Z" w:initials="">
    <w:p w14:paraId="41B824A4" w14:textId="77777777" w:rsidR="00550736" w:rsidRDefault="00550736">
      <w:proofErr w:type="spellStart"/>
      <w:r>
        <w:rPr>
          <w:i/>
          <w:sz w:val="16"/>
          <w:szCs w:val="20"/>
          <w:lang w:eastAsia="en-US"/>
        </w:rPr>
        <w:t>Reply</w:t>
      </w:r>
      <w:proofErr w:type="spellEnd"/>
      <w:r>
        <w:rPr>
          <w:i/>
          <w:sz w:val="16"/>
          <w:szCs w:val="20"/>
          <w:lang w:eastAsia="en-US"/>
        </w:rPr>
        <w:t xml:space="preserve"> </w:t>
      </w:r>
      <w:proofErr w:type="spellStart"/>
      <w:r>
        <w:rPr>
          <w:i/>
          <w:sz w:val="16"/>
          <w:szCs w:val="20"/>
          <w:lang w:eastAsia="en-US"/>
        </w:rPr>
        <w:t>to</w:t>
      </w:r>
      <w:proofErr w:type="spellEnd"/>
      <w:r>
        <w:rPr>
          <w:i/>
          <w:sz w:val="16"/>
          <w:szCs w:val="20"/>
          <w:lang w:eastAsia="en-US"/>
        </w:rPr>
        <w:t xml:space="preserve"> ADORNO (29/04/2018, 16:30): "..."</w:t>
      </w:r>
    </w:p>
    <w:p w14:paraId="50628610" w14:textId="77777777" w:rsidR="00550736" w:rsidRDefault="00550736">
      <w:r>
        <w:rPr>
          <w:rFonts w:ascii="Liberation Serif" w:eastAsia="Arial Unicode MS" w:hAnsi="Liberation Serif" w:cs="Arial Unicode MS"/>
          <w:sz w:val="20"/>
          <w:lang w:eastAsia="en-US"/>
        </w:rP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E9CCA3" w15:done="0"/>
  <w15:commentEx w15:paraId="1F44B450" w15:done="0"/>
  <w15:commentEx w15:paraId="311CCC24" w15:done="0"/>
  <w15:commentEx w15:paraId="2862C767" w15:done="0"/>
  <w15:commentEx w15:paraId="70888DE3" w15:done="0"/>
  <w15:commentEx w15:paraId="50628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E9CCA3" w16cid:durableId="1E948512"/>
  <w16cid:commentId w16cid:paraId="70888DE3" w16cid:durableId="1E9485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F6B40" w14:textId="77777777" w:rsidR="00322114" w:rsidRDefault="00322114">
      <w:r>
        <w:separator/>
      </w:r>
    </w:p>
  </w:endnote>
  <w:endnote w:type="continuationSeparator" w:id="0">
    <w:p w14:paraId="4E8B1826" w14:textId="77777777" w:rsidR="00322114" w:rsidRDefault="00322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A2C06" w14:textId="77777777" w:rsidR="00550736" w:rsidRDefault="00550736">
    <w:pPr>
      <w:pStyle w:val="Rodap"/>
    </w:pPr>
    <w:r>
      <w:rPr>
        <w:noProof/>
      </w:rPr>
      <mc:AlternateContent>
        <mc:Choice Requires="wps">
          <w:drawing>
            <wp:anchor distT="0" distB="0" distL="0" distR="0" simplePos="0" relativeHeight="88" behindDoc="1" locked="0" layoutInCell="1" allowOverlap="1" wp14:anchorId="2007BB9A" wp14:editId="63B4BA77">
              <wp:simplePos x="0" y="0"/>
              <wp:positionH relativeFrom="margin">
                <wp:align>center</wp:align>
              </wp:positionH>
              <wp:positionV relativeFrom="paragraph">
                <wp:posOffset>635</wp:posOffset>
              </wp:positionV>
              <wp:extent cx="161925" cy="175895"/>
              <wp:effectExtent l="0" t="635" r="1270" b="5715"/>
              <wp:wrapSquare wrapText="largest"/>
              <wp:docPr id="45" name="Text Box 1"/>
              <wp:cNvGraphicFramePr/>
              <a:graphic xmlns:a="http://schemas.openxmlformats.org/drawingml/2006/main">
                <a:graphicData uri="http://schemas.microsoft.com/office/word/2010/wordprocessingShape">
                  <wps:wsp>
                    <wps:cNvSpPr/>
                    <wps:spPr>
                      <a:xfrm>
                        <a:off x="0" y="0"/>
                        <a:ext cx="161280" cy="175320"/>
                      </a:xfrm>
                      <a:prstGeom prst="rect">
                        <a:avLst/>
                      </a:prstGeom>
                      <a:noFill/>
                      <a:ln>
                        <a:noFill/>
                      </a:ln>
                    </wps:spPr>
                    <wps:style>
                      <a:lnRef idx="0">
                        <a:scrgbClr r="0" g="0" b="0"/>
                      </a:lnRef>
                      <a:fillRef idx="0">
                        <a:scrgbClr r="0" g="0" b="0"/>
                      </a:fillRef>
                      <a:effectRef idx="0">
                        <a:scrgbClr r="0" g="0" b="0"/>
                      </a:effectRef>
                      <a:fontRef idx="minor"/>
                    </wps:style>
                    <wps:txbx>
                      <w:txbxContent>
                        <w:p w14:paraId="276257ED" w14:textId="77777777" w:rsidR="00550736" w:rsidRDefault="00550736">
                          <w:pPr>
                            <w:pStyle w:val="Rodap"/>
                            <w:rPr>
                              <w:color w:val="000000"/>
                            </w:rPr>
                          </w:pPr>
                          <w:r>
                            <w:rPr>
                              <w:color w:val="000000"/>
                            </w:rPr>
                            <w:fldChar w:fldCharType="begin"/>
                          </w:r>
                          <w:r>
                            <w:instrText>PAGE</w:instrText>
                          </w:r>
                          <w:r>
                            <w:fldChar w:fldCharType="separate"/>
                          </w:r>
                          <w:r>
                            <w:t>78</w:t>
                          </w:r>
                          <w:r>
                            <w:fldChar w:fldCharType="end"/>
                          </w:r>
                        </w:p>
                      </w:txbxContent>
                    </wps:txbx>
                    <wps:bodyPr lIns="0" tIns="0" rIns="0" bIns="0">
                      <a:noAutofit/>
                    </wps:bodyPr>
                  </wps:wsp>
                </a:graphicData>
              </a:graphic>
            </wp:anchor>
          </w:drawing>
        </mc:Choice>
        <mc:Fallback>
          <w:pict>
            <v:rect w14:anchorId="2007BB9A" id="Text Box 1" o:spid="_x0000_s1026" style="position:absolute;margin-left:0;margin-top:.05pt;width:12.75pt;height:13.85pt;z-index:-50331639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" filled="f" stroked="f">
              <v:textbox inset="0,0,0,0">
                <w:txbxContent>
                  <w:p w14:paraId="276257ED" w14:textId="77777777" w:rsidR="00550736" w:rsidRDefault="00550736">
                    <w:pPr>
                      <w:pStyle w:val="Rodap"/>
                      <w:rPr>
                        <w:color w:val="000000"/>
                      </w:rPr>
                    </w:pPr>
                    <w:r>
                      <w:rPr>
                        <w:color w:val="000000"/>
                      </w:rPr>
                      <w:fldChar w:fldCharType="begin"/>
                    </w:r>
                    <w:r>
                      <w:instrText>PAGE</w:instrText>
                    </w:r>
                    <w:r>
                      <w:fldChar w:fldCharType="separate"/>
                    </w:r>
                    <w:r>
                      <w:t>78</w:t>
                    </w:r>
                    <w:r>
                      <w:fldChar w:fldCharType="end"/>
                    </w:r>
                  </w:p>
                </w:txbxContent>
              </v:textbox>
              <w10:wrap type="square" side="largest" anchorx="margin"/>
            </v:rect>
          </w:pict>
        </mc:Fallback>
      </mc:AlternateContent>
    </w:r>
  </w:p>
  <w:p w14:paraId="79A7E048" w14:textId="77777777" w:rsidR="00550736" w:rsidRDefault="005507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7B8FA" w14:textId="77777777" w:rsidR="00322114" w:rsidRDefault="00322114">
      <w:r>
        <w:separator/>
      </w:r>
    </w:p>
  </w:footnote>
  <w:footnote w:type="continuationSeparator" w:id="0">
    <w:p w14:paraId="3770EF65" w14:textId="77777777" w:rsidR="00322114" w:rsidRDefault="003221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426F4"/>
    <w:multiLevelType w:val="multilevel"/>
    <w:tmpl w:val="31C6FBE6"/>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 w15:restartNumberingAfterBreak="0">
    <w:nsid w:val="1CBE5B2E"/>
    <w:multiLevelType w:val="multilevel"/>
    <w:tmpl w:val="699E660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3F3E7948"/>
    <w:multiLevelType w:val="multilevel"/>
    <w:tmpl w:val="24AC2F6C"/>
    <w:lvl w:ilvl="0">
      <w:start w:val="1"/>
      <w:numFmt w:val="decimal"/>
      <w:pStyle w:val="Ttulo1"/>
      <w:lvlText w:val="%1."/>
      <w:lvlJc w:val="left"/>
      <w:pPr>
        <w:tabs>
          <w:tab w:val="num" w:pos="2770"/>
        </w:tabs>
        <w:ind w:left="2770" w:hanging="360"/>
      </w:pPr>
      <w:rPr>
        <w:rFonts w:eastAsia="Times New Roman" w:cs="Times New Roman"/>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4E194EEB"/>
    <w:multiLevelType w:val="multilevel"/>
    <w:tmpl w:val="A02EAE9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29B43BF"/>
    <w:multiLevelType w:val="multilevel"/>
    <w:tmpl w:val="8E444D6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5C527BDF"/>
    <w:multiLevelType w:val="multilevel"/>
    <w:tmpl w:val="E558E5D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5"/>
  </w:num>
  <w:num w:numId="4">
    <w:abstractNumId w:val="0"/>
  </w:num>
  <w:num w:numId="5">
    <w:abstractNumId w:val="1"/>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ORNO">
    <w15:presenceInfo w15:providerId="None" w15:userId="ADOR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9D9"/>
    <w:rsid w:val="001D50F1"/>
    <w:rsid w:val="00322114"/>
    <w:rsid w:val="003D7855"/>
    <w:rsid w:val="00550736"/>
    <w:rsid w:val="008419D9"/>
    <w:rsid w:val="00847D7E"/>
    <w:rsid w:val="008A2115"/>
    <w:rsid w:val="00950CA4"/>
    <w:rsid w:val="00C61CAF"/>
    <w:rsid w:val="00D34F08"/>
    <w:rsid w:val="00EB2D51"/>
    <w:rsid w:val="00F120A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A5AF1"/>
  <w15:docId w15:val="{E11DDC66-6F7B-4D19-A1C8-5A9F6BA3F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E07A98"/>
    <w:rPr>
      <w:color w:val="0563C1" w:themeColor="hyperlink"/>
      <w:u w:val="single"/>
    </w:rPr>
  </w:style>
  <w:style w:type="character" w:styleId="MenoPendente">
    <w:name w:val="Unresolved Mention"/>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950C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0.png"/><Relationship Id="rId21" Type="http://schemas.openxmlformats.org/officeDocument/2006/relationships/image" Target="media/image13.jpeg"/><Relationship Id="rId34" Type="http://schemas.openxmlformats.org/officeDocument/2006/relationships/image" Target="media/image26.png"/><Relationship Id="rId42" Type="http://schemas.microsoft.com/office/2011/relationships/commentsExtended" Target="commentsExtended.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6/09/relationships/commentsIds" Target="commentsIds.xm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3.png"/><Relationship Id="rId59" Type="http://schemas.openxmlformats.org/officeDocument/2006/relationships/hyperlink" Target="http://colah.github.io/posts/2015-08-Understanding-LSTMs/" TargetMode="External"/><Relationship Id="rId20" Type="http://schemas.openxmlformats.org/officeDocument/2006/relationships/image" Target="media/image12.png"/><Relationship Id="rId41" Type="http://schemas.openxmlformats.org/officeDocument/2006/relationships/comments" Target="comments.xml"/><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1EE17-80B9-4F62-B658-11B6E0344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7336</TotalTime>
  <Pages>79</Pages>
  <Words>17697</Words>
  <Characters>95566</Characters>
  <Application>Microsoft Office Word</Application>
  <DocSecurity>0</DocSecurity>
  <Lines>796</Lines>
  <Paragraphs>226</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570</cp:revision>
  <cp:lastPrinted>2018-03-11T22:11:00Z</cp:lastPrinted>
  <dcterms:created xsi:type="dcterms:W3CDTF">2017-05-16T19:48:00Z</dcterms:created>
  <dcterms:modified xsi:type="dcterms:W3CDTF">2018-05-03T23:09:00Z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